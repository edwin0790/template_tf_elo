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8441E4" w14:textId="77777777" w:rsidR="00FF45D7" w:rsidRDefault="00FF45D7" w:rsidP="00231873">
      <w:pPr>
        <w:spacing w:after="20"/>
        <w:rPr>
          <w:rFonts w:ascii="Arial" w:hAnsi="Arial" w:cs="Arial"/>
          <w:sz w:val="24"/>
          <w:szCs w:val="24"/>
        </w:rPr>
      </w:pPr>
      <w:r w:rsidRPr="00FF45D7">
        <w:rPr>
          <w:rFonts w:ascii="Arial" w:hAnsi="Arial" w:cs="Arial"/>
          <w:noProof/>
          <w:sz w:val="24"/>
          <w:szCs w:val="24"/>
          <w:lang w:val="es-ES" w:eastAsia="es-ES"/>
        </w:rPr>
        <w:drawing>
          <wp:anchor distT="0" distB="0" distL="114300" distR="114300" simplePos="0" relativeHeight="251658240" behindDoc="0" locked="0" layoutInCell="1" allowOverlap="1" wp14:anchorId="25C00D1C" wp14:editId="53C3AA8F">
            <wp:simplePos x="0" y="0"/>
            <wp:positionH relativeFrom="margin">
              <wp:align>center</wp:align>
            </wp:positionH>
            <wp:positionV relativeFrom="paragraph">
              <wp:posOffset>0</wp:posOffset>
            </wp:positionV>
            <wp:extent cx="2124075" cy="213360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133600"/>
                    </a:xfrm>
                    <a:prstGeom prst="rect">
                      <a:avLst/>
                    </a:prstGeom>
                    <a:noFill/>
                    <a:ln>
                      <a:noFill/>
                    </a:ln>
                  </pic:spPr>
                </pic:pic>
              </a:graphicData>
            </a:graphic>
          </wp:anchor>
        </w:drawing>
      </w:r>
    </w:p>
    <w:p w14:paraId="73E08B56" w14:textId="77777777" w:rsidR="00FF45D7" w:rsidRPr="00FF45D7" w:rsidRDefault="00FF45D7" w:rsidP="00231873">
      <w:pPr>
        <w:spacing w:after="20"/>
        <w:rPr>
          <w:rFonts w:ascii="Arial" w:hAnsi="Arial" w:cs="Arial"/>
          <w:sz w:val="24"/>
          <w:szCs w:val="24"/>
        </w:rPr>
      </w:pPr>
    </w:p>
    <w:p w14:paraId="084E5556" w14:textId="77777777" w:rsidR="00FF45D7" w:rsidRPr="00FF45D7" w:rsidRDefault="00FF45D7" w:rsidP="00231873">
      <w:pPr>
        <w:spacing w:after="20"/>
        <w:rPr>
          <w:rFonts w:ascii="Arial" w:hAnsi="Arial" w:cs="Arial"/>
          <w:sz w:val="24"/>
          <w:szCs w:val="24"/>
        </w:rPr>
      </w:pPr>
    </w:p>
    <w:p w14:paraId="402C77B8" w14:textId="77777777" w:rsidR="00FF45D7" w:rsidRPr="00FF45D7" w:rsidRDefault="00FF45D7" w:rsidP="00231873">
      <w:pPr>
        <w:spacing w:after="20"/>
        <w:rPr>
          <w:rFonts w:ascii="Arial" w:hAnsi="Arial" w:cs="Arial"/>
          <w:sz w:val="24"/>
          <w:szCs w:val="24"/>
        </w:rPr>
      </w:pPr>
    </w:p>
    <w:p w14:paraId="04F99F85" w14:textId="77777777" w:rsidR="00FF45D7" w:rsidRPr="00FF45D7" w:rsidRDefault="00FF45D7" w:rsidP="00231873">
      <w:pPr>
        <w:spacing w:after="20"/>
        <w:rPr>
          <w:rFonts w:ascii="Arial" w:hAnsi="Arial" w:cs="Arial"/>
          <w:sz w:val="24"/>
          <w:szCs w:val="24"/>
        </w:rPr>
      </w:pPr>
    </w:p>
    <w:p w14:paraId="77696457" w14:textId="77777777" w:rsidR="00FF45D7" w:rsidRPr="00FF45D7" w:rsidRDefault="00FF45D7" w:rsidP="00231873">
      <w:pPr>
        <w:spacing w:after="20"/>
        <w:rPr>
          <w:rFonts w:ascii="Arial" w:hAnsi="Arial" w:cs="Arial"/>
          <w:sz w:val="24"/>
          <w:szCs w:val="24"/>
        </w:rPr>
      </w:pPr>
    </w:p>
    <w:p w14:paraId="213B5232" w14:textId="77777777" w:rsidR="00FF45D7" w:rsidRPr="00FF45D7" w:rsidRDefault="00FF45D7" w:rsidP="00231873">
      <w:pPr>
        <w:spacing w:after="20"/>
        <w:rPr>
          <w:rFonts w:ascii="Arial" w:hAnsi="Arial" w:cs="Arial"/>
          <w:sz w:val="24"/>
          <w:szCs w:val="24"/>
        </w:rPr>
      </w:pPr>
    </w:p>
    <w:p w14:paraId="7BCD13EA" w14:textId="77777777" w:rsidR="00FF45D7" w:rsidRPr="00FF45D7" w:rsidRDefault="00FF45D7" w:rsidP="00231873">
      <w:pPr>
        <w:spacing w:after="20"/>
        <w:rPr>
          <w:rFonts w:ascii="Arial" w:hAnsi="Arial" w:cs="Arial"/>
          <w:sz w:val="24"/>
          <w:szCs w:val="24"/>
        </w:rPr>
      </w:pPr>
    </w:p>
    <w:p w14:paraId="0581EA5A" w14:textId="77777777" w:rsidR="00FF45D7" w:rsidRDefault="00FF45D7" w:rsidP="00231873">
      <w:pPr>
        <w:spacing w:after="20"/>
        <w:rPr>
          <w:rFonts w:ascii="Arial" w:hAnsi="Arial" w:cs="Arial"/>
          <w:sz w:val="24"/>
          <w:szCs w:val="24"/>
        </w:rPr>
      </w:pPr>
    </w:p>
    <w:p w14:paraId="6408395D" w14:textId="77777777" w:rsidR="00FF45D7" w:rsidRDefault="00FF45D7" w:rsidP="00231873">
      <w:pPr>
        <w:spacing w:after="20"/>
        <w:rPr>
          <w:rFonts w:ascii="Arial" w:hAnsi="Arial" w:cs="Arial"/>
          <w:sz w:val="24"/>
          <w:szCs w:val="24"/>
        </w:rPr>
      </w:pPr>
    </w:p>
    <w:p w14:paraId="2A8D873E" w14:textId="77777777" w:rsidR="00FF45D7" w:rsidRDefault="00FF45D7" w:rsidP="00231873">
      <w:pPr>
        <w:spacing w:after="20"/>
        <w:rPr>
          <w:rFonts w:ascii="Arial" w:hAnsi="Arial" w:cs="Arial"/>
          <w:sz w:val="24"/>
          <w:szCs w:val="24"/>
        </w:rPr>
      </w:pPr>
    </w:p>
    <w:p w14:paraId="128A22ED" w14:textId="77777777" w:rsidR="00FF45D7" w:rsidRDefault="00FF45D7" w:rsidP="00231873">
      <w:pPr>
        <w:spacing w:after="20"/>
        <w:rPr>
          <w:rFonts w:ascii="Arial" w:hAnsi="Arial" w:cs="Arial"/>
          <w:sz w:val="24"/>
          <w:szCs w:val="24"/>
        </w:rPr>
      </w:pPr>
    </w:p>
    <w:p w14:paraId="586AA9ED" w14:textId="77777777" w:rsidR="00FF45D7" w:rsidRDefault="00FF45D7" w:rsidP="00231873">
      <w:pPr>
        <w:spacing w:after="20"/>
        <w:rPr>
          <w:rFonts w:ascii="Arial" w:hAnsi="Arial" w:cs="Arial"/>
          <w:sz w:val="24"/>
          <w:szCs w:val="24"/>
        </w:rPr>
      </w:pPr>
    </w:p>
    <w:p w14:paraId="0F05BC0C" w14:textId="77777777" w:rsidR="00916690" w:rsidRDefault="00FF45D7" w:rsidP="00231873">
      <w:pPr>
        <w:spacing w:after="20"/>
        <w:ind w:firstLine="708"/>
        <w:jc w:val="center"/>
        <w:rPr>
          <w:rFonts w:ascii="Arial" w:hAnsi="Arial" w:cs="Arial"/>
          <w:b/>
          <w:sz w:val="32"/>
          <w:szCs w:val="32"/>
        </w:rPr>
      </w:pPr>
      <w:r>
        <w:rPr>
          <w:rFonts w:ascii="Arial" w:hAnsi="Arial" w:cs="Arial"/>
          <w:b/>
          <w:sz w:val="32"/>
          <w:szCs w:val="32"/>
        </w:rPr>
        <w:t>UNIVERSIDAD NACIONAL DE SAN JUAN</w:t>
      </w:r>
    </w:p>
    <w:p w14:paraId="6A0BCEC1" w14:textId="77777777" w:rsidR="00FF45D7" w:rsidRDefault="00FF45D7" w:rsidP="00231873">
      <w:pPr>
        <w:spacing w:after="20"/>
        <w:ind w:firstLine="708"/>
        <w:jc w:val="center"/>
        <w:rPr>
          <w:rFonts w:ascii="Arial" w:hAnsi="Arial" w:cs="Arial"/>
          <w:b/>
          <w:sz w:val="28"/>
          <w:szCs w:val="32"/>
        </w:rPr>
      </w:pPr>
      <w:r>
        <w:rPr>
          <w:rFonts w:ascii="Arial" w:hAnsi="Arial" w:cs="Arial"/>
          <w:b/>
          <w:sz w:val="28"/>
          <w:szCs w:val="32"/>
        </w:rPr>
        <w:t>FACULTAD DE INGENIERIA</w:t>
      </w:r>
    </w:p>
    <w:p w14:paraId="6207BD5E" w14:textId="77777777" w:rsidR="00FF45D7" w:rsidRDefault="00FF45D7" w:rsidP="00231873">
      <w:pPr>
        <w:spacing w:after="20"/>
        <w:ind w:firstLine="708"/>
        <w:jc w:val="center"/>
        <w:rPr>
          <w:rFonts w:ascii="Arial" w:hAnsi="Arial" w:cs="Arial"/>
          <w:b/>
          <w:sz w:val="28"/>
          <w:szCs w:val="32"/>
        </w:rPr>
      </w:pPr>
    </w:p>
    <w:p w14:paraId="5DF8B7A2" w14:textId="77777777" w:rsidR="00FF45D7" w:rsidRDefault="00FF45D7" w:rsidP="00231873">
      <w:pPr>
        <w:spacing w:after="20"/>
        <w:ind w:firstLine="708"/>
        <w:jc w:val="center"/>
        <w:rPr>
          <w:rFonts w:ascii="Arial" w:hAnsi="Arial" w:cs="Arial"/>
          <w:b/>
          <w:sz w:val="28"/>
          <w:szCs w:val="32"/>
        </w:rPr>
      </w:pPr>
    </w:p>
    <w:p w14:paraId="29A99EB0" w14:textId="77777777" w:rsidR="00FF45D7" w:rsidRDefault="00FF45D7" w:rsidP="00231873">
      <w:pPr>
        <w:spacing w:after="20"/>
        <w:ind w:firstLine="708"/>
        <w:jc w:val="center"/>
        <w:rPr>
          <w:rFonts w:ascii="Arial" w:hAnsi="Arial" w:cs="Arial"/>
          <w:b/>
          <w:sz w:val="28"/>
          <w:szCs w:val="32"/>
        </w:rPr>
      </w:pPr>
    </w:p>
    <w:p w14:paraId="6B39A1CC" w14:textId="77777777" w:rsidR="00FF45D7" w:rsidRDefault="00FF45D7" w:rsidP="00231873">
      <w:pPr>
        <w:spacing w:after="20"/>
        <w:ind w:firstLine="708"/>
        <w:jc w:val="center"/>
        <w:rPr>
          <w:rFonts w:ascii="Arial" w:hAnsi="Arial" w:cs="Arial"/>
          <w:b/>
          <w:sz w:val="28"/>
          <w:szCs w:val="32"/>
        </w:rPr>
      </w:pPr>
    </w:p>
    <w:p w14:paraId="1D01037A" w14:textId="77777777" w:rsidR="00FF45D7" w:rsidRDefault="00FF45D7" w:rsidP="00231873">
      <w:pPr>
        <w:spacing w:after="20"/>
        <w:ind w:firstLine="708"/>
        <w:jc w:val="center"/>
        <w:rPr>
          <w:rFonts w:ascii="Arial" w:hAnsi="Arial" w:cs="Arial"/>
          <w:b/>
          <w:sz w:val="28"/>
          <w:szCs w:val="32"/>
        </w:rPr>
      </w:pPr>
    </w:p>
    <w:p w14:paraId="4AEF163E" w14:textId="77777777" w:rsidR="00FF45D7" w:rsidRPr="00FF45D7" w:rsidRDefault="00FF45D7" w:rsidP="00231873">
      <w:pPr>
        <w:spacing w:after="20"/>
        <w:ind w:firstLine="708"/>
        <w:jc w:val="center"/>
        <w:rPr>
          <w:rFonts w:ascii="Arial" w:hAnsi="Arial" w:cs="Arial"/>
          <w:b/>
          <w:sz w:val="28"/>
          <w:szCs w:val="32"/>
        </w:rPr>
      </w:pPr>
      <w:r>
        <w:rPr>
          <w:rFonts w:ascii="Arial" w:hAnsi="Arial" w:cs="Arial"/>
          <w:b/>
          <w:sz w:val="24"/>
          <w:szCs w:val="32"/>
        </w:rPr>
        <w:t>“</w:t>
      </w:r>
      <w:r w:rsidRPr="00FF45D7">
        <w:rPr>
          <w:rFonts w:ascii="Arial" w:hAnsi="Arial" w:cs="Arial"/>
          <w:b/>
          <w:sz w:val="28"/>
          <w:szCs w:val="32"/>
        </w:rPr>
        <w:t>PROCESAMIENTO DIGITAL DE SEÑALES Y VISUALIZACIÓN EN TIEMPO REAL CON FUNCIONES DE MATLAB ADQUIRIDAS POR FPGA-USB 3.0”</w:t>
      </w:r>
    </w:p>
    <w:p w14:paraId="513527D5" w14:textId="77777777" w:rsidR="00FF45D7" w:rsidRDefault="00FF45D7" w:rsidP="00231873">
      <w:pPr>
        <w:spacing w:after="20"/>
        <w:rPr>
          <w:rFonts w:ascii="Arial" w:hAnsi="Arial" w:cs="Arial"/>
          <w:b/>
          <w:sz w:val="24"/>
          <w:szCs w:val="32"/>
        </w:rPr>
      </w:pPr>
    </w:p>
    <w:p w14:paraId="7F45F203" w14:textId="77777777" w:rsidR="00FF45D7" w:rsidRPr="00FF45D7" w:rsidRDefault="00FF45D7" w:rsidP="00231873">
      <w:pPr>
        <w:spacing w:after="20"/>
        <w:jc w:val="center"/>
        <w:rPr>
          <w:rFonts w:ascii="Arial" w:hAnsi="Arial" w:cs="Arial"/>
          <w:b/>
          <w:sz w:val="28"/>
          <w:szCs w:val="32"/>
        </w:rPr>
      </w:pPr>
      <w:r w:rsidRPr="00FF45D7">
        <w:rPr>
          <w:rFonts w:ascii="Arial" w:hAnsi="Arial" w:cs="Arial"/>
          <w:b/>
          <w:sz w:val="28"/>
          <w:szCs w:val="32"/>
        </w:rPr>
        <w:t>ALUMNO:</w:t>
      </w:r>
    </w:p>
    <w:p w14:paraId="396262EA" w14:textId="77777777" w:rsidR="00FF45D7" w:rsidRDefault="00FF45D7" w:rsidP="00231873">
      <w:pPr>
        <w:spacing w:after="20"/>
        <w:jc w:val="center"/>
        <w:rPr>
          <w:rFonts w:ascii="Arial" w:hAnsi="Arial" w:cs="Arial"/>
          <w:b/>
          <w:sz w:val="24"/>
          <w:szCs w:val="32"/>
        </w:rPr>
      </w:pPr>
      <w:r>
        <w:rPr>
          <w:rFonts w:ascii="Arial" w:hAnsi="Arial" w:cs="Arial"/>
          <w:b/>
          <w:sz w:val="24"/>
          <w:szCs w:val="32"/>
        </w:rPr>
        <w:t>GABRIEL FRANCISCO NAVAS NALE</w:t>
      </w:r>
    </w:p>
    <w:p w14:paraId="0E796E5F" w14:textId="77777777" w:rsidR="00FF45D7" w:rsidRDefault="00FF45D7" w:rsidP="00231873">
      <w:pPr>
        <w:spacing w:after="20"/>
        <w:jc w:val="center"/>
        <w:rPr>
          <w:rFonts w:ascii="Arial" w:hAnsi="Arial" w:cs="Arial"/>
          <w:b/>
          <w:sz w:val="24"/>
          <w:szCs w:val="32"/>
        </w:rPr>
      </w:pPr>
    </w:p>
    <w:p w14:paraId="638BF14D" w14:textId="77777777" w:rsidR="00FF45D7" w:rsidRPr="00FF45D7" w:rsidRDefault="00FF45D7" w:rsidP="00231873">
      <w:pPr>
        <w:spacing w:after="20"/>
        <w:jc w:val="center"/>
        <w:rPr>
          <w:rFonts w:ascii="Arial" w:hAnsi="Arial" w:cs="Arial"/>
          <w:b/>
          <w:sz w:val="28"/>
          <w:szCs w:val="32"/>
        </w:rPr>
      </w:pPr>
      <w:r w:rsidRPr="00FF45D7">
        <w:rPr>
          <w:rFonts w:ascii="Arial" w:hAnsi="Arial" w:cs="Arial"/>
          <w:b/>
          <w:sz w:val="28"/>
          <w:szCs w:val="32"/>
        </w:rPr>
        <w:t>ASESORES:</w:t>
      </w:r>
    </w:p>
    <w:p w14:paraId="0AB4F90F" w14:textId="23D1601E" w:rsidR="00FF45D7" w:rsidRDefault="00FF45D7" w:rsidP="00231873">
      <w:pPr>
        <w:spacing w:after="20"/>
        <w:jc w:val="center"/>
        <w:rPr>
          <w:rFonts w:ascii="Arial" w:hAnsi="Arial" w:cs="Arial"/>
          <w:b/>
          <w:sz w:val="24"/>
          <w:szCs w:val="32"/>
        </w:rPr>
      </w:pPr>
      <w:r>
        <w:rPr>
          <w:rFonts w:ascii="Arial" w:hAnsi="Arial" w:cs="Arial"/>
          <w:b/>
          <w:sz w:val="24"/>
          <w:szCs w:val="32"/>
        </w:rPr>
        <w:t>MG. ING. CRISTIAN SISTERNA</w:t>
      </w:r>
      <w:r w:rsidR="00DC3163">
        <w:rPr>
          <w:rFonts w:ascii="Arial" w:hAnsi="Arial" w:cs="Arial"/>
          <w:b/>
          <w:sz w:val="24"/>
          <w:szCs w:val="32"/>
        </w:rPr>
        <w:t>–</w:t>
      </w:r>
      <w:r>
        <w:rPr>
          <w:rFonts w:ascii="Arial" w:hAnsi="Arial" w:cs="Arial"/>
          <w:b/>
          <w:sz w:val="24"/>
          <w:szCs w:val="32"/>
        </w:rPr>
        <w:t xml:space="preserve"> </w:t>
      </w:r>
      <w:r w:rsidR="00DC3163">
        <w:rPr>
          <w:rFonts w:ascii="Arial" w:hAnsi="Arial" w:cs="Arial"/>
          <w:b/>
          <w:sz w:val="24"/>
          <w:szCs w:val="32"/>
        </w:rPr>
        <w:t>Dr. Lic.</w:t>
      </w:r>
      <w:r>
        <w:rPr>
          <w:rFonts w:ascii="Arial" w:hAnsi="Arial" w:cs="Arial"/>
          <w:b/>
          <w:sz w:val="24"/>
          <w:szCs w:val="32"/>
        </w:rPr>
        <w:t xml:space="preserve"> </w:t>
      </w:r>
      <w:r w:rsidRPr="00FF45D7">
        <w:rPr>
          <w:rFonts w:ascii="Arial" w:hAnsi="Arial" w:cs="Arial"/>
          <w:b/>
          <w:sz w:val="24"/>
          <w:szCs w:val="32"/>
        </w:rPr>
        <w:t>MARÍA LIZ CRESPO</w:t>
      </w:r>
      <w:r>
        <w:rPr>
          <w:rFonts w:ascii="Arial" w:hAnsi="Arial" w:cs="Arial"/>
          <w:b/>
          <w:sz w:val="24"/>
          <w:szCs w:val="32"/>
        </w:rPr>
        <w:t>-</w:t>
      </w:r>
      <w:r w:rsidR="0098353B">
        <w:rPr>
          <w:rFonts w:ascii="Arial" w:hAnsi="Arial" w:cs="Arial"/>
          <w:b/>
          <w:sz w:val="24"/>
          <w:szCs w:val="32"/>
        </w:rPr>
        <w:t xml:space="preserve"> </w:t>
      </w:r>
      <w:r>
        <w:rPr>
          <w:rFonts w:ascii="Arial" w:hAnsi="Arial" w:cs="Arial"/>
          <w:b/>
          <w:sz w:val="24"/>
          <w:szCs w:val="32"/>
        </w:rPr>
        <w:t>DR. ING. MARCELO SEGURA.</w:t>
      </w:r>
    </w:p>
    <w:p w14:paraId="5BC35F02" w14:textId="77777777" w:rsidR="00FF45D7" w:rsidRDefault="00FF45D7" w:rsidP="00231873">
      <w:pPr>
        <w:spacing w:after="20"/>
        <w:jc w:val="center"/>
        <w:rPr>
          <w:rFonts w:ascii="Arial" w:hAnsi="Arial" w:cs="Arial"/>
          <w:b/>
          <w:sz w:val="24"/>
          <w:szCs w:val="32"/>
        </w:rPr>
      </w:pPr>
      <w:r>
        <w:rPr>
          <w:rFonts w:ascii="Arial" w:hAnsi="Arial" w:cs="Arial"/>
          <w:b/>
          <w:sz w:val="24"/>
          <w:szCs w:val="32"/>
        </w:rPr>
        <w:t>AÑO: 2016</w:t>
      </w:r>
    </w:p>
    <w:p w14:paraId="7120B028" w14:textId="77777777" w:rsidR="00FF45D7" w:rsidRDefault="00FF45D7" w:rsidP="00231873">
      <w:pPr>
        <w:spacing w:after="20"/>
        <w:jc w:val="right"/>
        <w:rPr>
          <w:rFonts w:ascii="Arial" w:hAnsi="Arial" w:cs="Arial"/>
          <w:b/>
          <w:sz w:val="24"/>
          <w:szCs w:val="32"/>
        </w:rPr>
      </w:pPr>
    </w:p>
    <w:p w14:paraId="0E12E5F8" w14:textId="77777777" w:rsidR="00FF45D7" w:rsidRPr="00FF45D7" w:rsidRDefault="00FF45D7" w:rsidP="00231873">
      <w:pPr>
        <w:spacing w:after="20"/>
        <w:jc w:val="right"/>
        <w:rPr>
          <w:rFonts w:ascii="Arial" w:hAnsi="Arial" w:cs="Arial"/>
          <w:b/>
          <w:sz w:val="24"/>
          <w:szCs w:val="32"/>
        </w:rPr>
      </w:pPr>
      <w:r w:rsidRPr="00FF45D7">
        <w:rPr>
          <w:rFonts w:ascii="Arial" w:hAnsi="Arial" w:cs="Arial"/>
          <w:b/>
          <w:sz w:val="28"/>
          <w:szCs w:val="32"/>
        </w:rPr>
        <w:t>DEPARTAMENTO DE ELECTRONICA Y AUTOMATICA</w:t>
      </w:r>
    </w:p>
    <w:p w14:paraId="060D2341" w14:textId="77777777" w:rsidR="00FF45D7" w:rsidRPr="00FF45D7" w:rsidRDefault="00FF45D7" w:rsidP="00231873">
      <w:pPr>
        <w:spacing w:after="20"/>
        <w:jc w:val="right"/>
        <w:rPr>
          <w:rFonts w:ascii="Arial" w:hAnsi="Arial" w:cs="Arial"/>
          <w:b/>
          <w:sz w:val="24"/>
          <w:szCs w:val="32"/>
        </w:rPr>
      </w:pPr>
      <w:r w:rsidRPr="00FF45D7">
        <w:rPr>
          <w:rFonts w:ascii="Arial" w:hAnsi="Arial" w:cs="Arial"/>
          <w:b/>
          <w:sz w:val="24"/>
          <w:szCs w:val="32"/>
        </w:rPr>
        <w:t>AVENIDA SAN MARTIN 1109 OESTE</w:t>
      </w:r>
    </w:p>
    <w:p w14:paraId="410E2504" w14:textId="77777777" w:rsidR="00FF45D7" w:rsidRPr="00FF45D7" w:rsidRDefault="00FF45D7" w:rsidP="00231873">
      <w:pPr>
        <w:spacing w:after="20"/>
        <w:jc w:val="right"/>
        <w:rPr>
          <w:rFonts w:ascii="Arial" w:hAnsi="Arial" w:cs="Arial"/>
          <w:b/>
          <w:sz w:val="24"/>
          <w:szCs w:val="32"/>
        </w:rPr>
      </w:pPr>
      <w:r w:rsidRPr="00FF45D7">
        <w:rPr>
          <w:rFonts w:ascii="Arial" w:hAnsi="Arial" w:cs="Arial"/>
          <w:b/>
          <w:sz w:val="24"/>
          <w:szCs w:val="32"/>
        </w:rPr>
        <w:t>CP J5400ARL SAN JUAN – ARGENTINA</w:t>
      </w:r>
    </w:p>
    <w:p w14:paraId="56AEF154" w14:textId="77777777" w:rsidR="00FF45D7" w:rsidRDefault="00FF45D7" w:rsidP="00231873">
      <w:pPr>
        <w:spacing w:after="20"/>
        <w:jc w:val="right"/>
        <w:rPr>
          <w:rFonts w:ascii="Arial" w:hAnsi="Arial" w:cs="Arial"/>
          <w:b/>
          <w:sz w:val="24"/>
          <w:szCs w:val="32"/>
        </w:rPr>
      </w:pPr>
      <w:r w:rsidRPr="00FF45D7">
        <w:rPr>
          <w:rFonts w:ascii="Arial" w:hAnsi="Arial" w:cs="Arial"/>
          <w:b/>
          <w:sz w:val="24"/>
          <w:szCs w:val="32"/>
        </w:rPr>
        <w:t xml:space="preserve">TEL 0264 4211700 – INTERNO 354 </w:t>
      </w:r>
      <w:r>
        <w:rPr>
          <w:rFonts w:ascii="Arial" w:hAnsi="Arial" w:cs="Arial"/>
          <w:b/>
          <w:sz w:val="24"/>
          <w:szCs w:val="32"/>
        </w:rPr>
        <w:t>–</w:t>
      </w:r>
      <w:r w:rsidRPr="00FF45D7">
        <w:rPr>
          <w:rFonts w:ascii="Arial" w:hAnsi="Arial" w:cs="Arial"/>
          <w:b/>
          <w:sz w:val="24"/>
          <w:szCs w:val="32"/>
        </w:rPr>
        <w:t xml:space="preserve"> 360</w:t>
      </w:r>
    </w:p>
    <w:p w14:paraId="106D0C6B" w14:textId="77777777" w:rsidR="00FF45D7" w:rsidRDefault="00FF45D7" w:rsidP="00231873">
      <w:pPr>
        <w:spacing w:after="20"/>
        <w:jc w:val="right"/>
        <w:rPr>
          <w:rFonts w:ascii="Arial" w:hAnsi="Arial" w:cs="Arial"/>
          <w:b/>
          <w:sz w:val="24"/>
          <w:szCs w:val="32"/>
        </w:rPr>
      </w:pPr>
    </w:p>
    <w:p w14:paraId="428223BC" w14:textId="77777777" w:rsidR="00FF45D7" w:rsidRDefault="00FF45D7" w:rsidP="00231873">
      <w:pPr>
        <w:spacing w:after="20"/>
        <w:jc w:val="right"/>
        <w:rPr>
          <w:rFonts w:ascii="Arial" w:hAnsi="Arial" w:cs="Arial"/>
          <w:b/>
          <w:sz w:val="24"/>
          <w:szCs w:val="32"/>
        </w:rPr>
      </w:pPr>
    </w:p>
    <w:p w14:paraId="15A1CC59" w14:textId="77777777" w:rsidR="00FF45D7" w:rsidRDefault="00FF45D7" w:rsidP="00231873">
      <w:pPr>
        <w:spacing w:after="20"/>
        <w:jc w:val="right"/>
        <w:rPr>
          <w:rFonts w:ascii="Arial" w:hAnsi="Arial" w:cs="Arial"/>
          <w:b/>
          <w:sz w:val="24"/>
          <w:szCs w:val="32"/>
        </w:rPr>
      </w:pPr>
    </w:p>
    <w:p w14:paraId="7B293F21" w14:textId="77777777" w:rsidR="00FF45D7" w:rsidRDefault="00FF45D7" w:rsidP="00231873">
      <w:pPr>
        <w:spacing w:after="20"/>
        <w:jc w:val="right"/>
        <w:rPr>
          <w:rFonts w:ascii="Arial" w:hAnsi="Arial" w:cs="Arial"/>
          <w:b/>
          <w:sz w:val="24"/>
          <w:szCs w:val="32"/>
        </w:rPr>
      </w:pPr>
    </w:p>
    <w:p w14:paraId="7867DC28" w14:textId="77777777" w:rsidR="00FF45D7" w:rsidRDefault="00FF45D7" w:rsidP="00231873">
      <w:pPr>
        <w:spacing w:after="20"/>
        <w:jc w:val="right"/>
        <w:rPr>
          <w:rFonts w:ascii="Arial" w:hAnsi="Arial" w:cs="Arial"/>
          <w:b/>
          <w:sz w:val="24"/>
          <w:szCs w:val="32"/>
        </w:rPr>
      </w:pPr>
    </w:p>
    <w:p w14:paraId="4375DE72" w14:textId="77777777" w:rsidR="00FF45D7" w:rsidRDefault="00FF45D7" w:rsidP="00231873">
      <w:pPr>
        <w:spacing w:after="20"/>
        <w:jc w:val="right"/>
        <w:rPr>
          <w:rFonts w:ascii="Arial" w:hAnsi="Arial" w:cs="Arial"/>
          <w:b/>
          <w:sz w:val="24"/>
          <w:szCs w:val="32"/>
        </w:rPr>
      </w:pPr>
    </w:p>
    <w:p w14:paraId="1BE39541" w14:textId="77777777" w:rsidR="00FF45D7" w:rsidRDefault="00FF45D7" w:rsidP="00231873">
      <w:pPr>
        <w:spacing w:after="20"/>
        <w:rPr>
          <w:rFonts w:ascii="Arial" w:hAnsi="Arial" w:cs="Arial"/>
          <w:b/>
          <w:sz w:val="24"/>
          <w:szCs w:val="32"/>
        </w:rPr>
      </w:pPr>
    </w:p>
    <w:p w14:paraId="04E1B04A" w14:textId="77777777" w:rsidR="00FF45D7" w:rsidRDefault="00FF45D7" w:rsidP="00231873">
      <w:pPr>
        <w:spacing w:after="20"/>
        <w:rPr>
          <w:rFonts w:ascii="Arial" w:hAnsi="Arial" w:cs="Arial"/>
          <w:b/>
          <w:sz w:val="24"/>
          <w:szCs w:val="32"/>
        </w:rPr>
      </w:pPr>
    </w:p>
    <w:p w14:paraId="6134B9E8" w14:textId="77777777" w:rsidR="00FF45D7" w:rsidRDefault="00FF45D7" w:rsidP="00231873">
      <w:pPr>
        <w:spacing w:after="20"/>
        <w:rPr>
          <w:rFonts w:ascii="Arial" w:hAnsi="Arial" w:cs="Arial"/>
          <w:b/>
          <w:sz w:val="24"/>
          <w:szCs w:val="32"/>
        </w:rPr>
      </w:pPr>
    </w:p>
    <w:p w14:paraId="3ECCEDDF" w14:textId="77777777" w:rsidR="00FF45D7" w:rsidRDefault="00FF45D7" w:rsidP="00231873">
      <w:pPr>
        <w:spacing w:after="20"/>
        <w:rPr>
          <w:rFonts w:ascii="Arial" w:hAnsi="Arial" w:cs="Arial"/>
          <w:b/>
          <w:sz w:val="24"/>
          <w:szCs w:val="32"/>
        </w:rPr>
      </w:pPr>
    </w:p>
    <w:p w14:paraId="56CE4FC3" w14:textId="77777777" w:rsidR="00FF45D7" w:rsidRDefault="00FF45D7" w:rsidP="00231873">
      <w:pPr>
        <w:spacing w:after="20"/>
        <w:rPr>
          <w:rFonts w:ascii="Arial" w:hAnsi="Arial" w:cs="Arial"/>
          <w:b/>
          <w:sz w:val="24"/>
          <w:szCs w:val="32"/>
        </w:rPr>
      </w:pPr>
    </w:p>
    <w:p w14:paraId="43D6DE2E" w14:textId="77777777" w:rsidR="00FF45D7" w:rsidRDefault="00FF45D7" w:rsidP="00231873">
      <w:pPr>
        <w:spacing w:after="20"/>
        <w:rPr>
          <w:rFonts w:ascii="Arial" w:hAnsi="Arial" w:cs="Arial"/>
          <w:b/>
          <w:sz w:val="24"/>
          <w:szCs w:val="32"/>
        </w:rPr>
      </w:pPr>
    </w:p>
    <w:p w14:paraId="25166B98" w14:textId="77777777" w:rsidR="00FF45D7" w:rsidRDefault="00FF45D7" w:rsidP="00231873">
      <w:pPr>
        <w:spacing w:after="20"/>
        <w:rPr>
          <w:rFonts w:ascii="Arial" w:hAnsi="Arial" w:cs="Arial"/>
          <w:b/>
          <w:sz w:val="24"/>
          <w:szCs w:val="32"/>
        </w:rPr>
      </w:pPr>
    </w:p>
    <w:p w14:paraId="682A7ABC" w14:textId="77777777" w:rsidR="00FF45D7" w:rsidRDefault="00FF45D7" w:rsidP="00231873">
      <w:pPr>
        <w:spacing w:after="20"/>
        <w:rPr>
          <w:rFonts w:ascii="Arial" w:hAnsi="Arial" w:cs="Arial"/>
          <w:b/>
          <w:sz w:val="24"/>
          <w:szCs w:val="32"/>
        </w:rPr>
      </w:pPr>
    </w:p>
    <w:p w14:paraId="40B37A4E" w14:textId="77777777" w:rsidR="00FF45D7" w:rsidRDefault="00FF45D7" w:rsidP="00231873">
      <w:pPr>
        <w:spacing w:after="20"/>
        <w:rPr>
          <w:rFonts w:ascii="Arial" w:hAnsi="Arial" w:cs="Arial"/>
          <w:b/>
          <w:sz w:val="24"/>
          <w:szCs w:val="32"/>
        </w:rPr>
      </w:pPr>
    </w:p>
    <w:p w14:paraId="4067CD6A" w14:textId="77777777" w:rsidR="00FF45D7" w:rsidRDefault="00FF45D7" w:rsidP="00231873">
      <w:pPr>
        <w:spacing w:after="20"/>
        <w:rPr>
          <w:rFonts w:ascii="Arial" w:hAnsi="Arial" w:cs="Arial"/>
          <w:b/>
          <w:sz w:val="24"/>
          <w:szCs w:val="32"/>
        </w:rPr>
      </w:pPr>
    </w:p>
    <w:p w14:paraId="6940357F" w14:textId="77777777" w:rsidR="00FF45D7" w:rsidRDefault="00FF45D7" w:rsidP="00231873">
      <w:pPr>
        <w:spacing w:after="20"/>
        <w:rPr>
          <w:rFonts w:ascii="Arial" w:hAnsi="Arial" w:cs="Arial"/>
          <w:b/>
          <w:sz w:val="24"/>
          <w:szCs w:val="32"/>
        </w:rPr>
      </w:pPr>
    </w:p>
    <w:p w14:paraId="5F5128BE" w14:textId="77777777" w:rsidR="00FF45D7" w:rsidRDefault="00FF45D7" w:rsidP="00231873">
      <w:pPr>
        <w:spacing w:after="20"/>
        <w:rPr>
          <w:rFonts w:ascii="Arial" w:hAnsi="Arial" w:cs="Arial"/>
          <w:b/>
          <w:sz w:val="24"/>
          <w:szCs w:val="32"/>
        </w:rPr>
      </w:pPr>
    </w:p>
    <w:p w14:paraId="4794F889" w14:textId="77777777" w:rsidR="00FF45D7" w:rsidRDefault="00FF45D7" w:rsidP="00231873">
      <w:pPr>
        <w:spacing w:after="20"/>
        <w:rPr>
          <w:rFonts w:ascii="Arial" w:hAnsi="Arial" w:cs="Arial"/>
          <w:b/>
          <w:sz w:val="24"/>
          <w:szCs w:val="32"/>
        </w:rPr>
      </w:pPr>
    </w:p>
    <w:p w14:paraId="390F6EBF" w14:textId="77777777" w:rsidR="00FF45D7" w:rsidRDefault="00FF45D7" w:rsidP="00231873">
      <w:pPr>
        <w:spacing w:after="20"/>
        <w:rPr>
          <w:rFonts w:ascii="Arial" w:hAnsi="Arial" w:cs="Arial"/>
          <w:b/>
          <w:sz w:val="24"/>
          <w:szCs w:val="32"/>
        </w:rPr>
      </w:pPr>
    </w:p>
    <w:p w14:paraId="20185A19" w14:textId="77777777" w:rsidR="00FF45D7" w:rsidRDefault="00FF45D7" w:rsidP="00231873">
      <w:pPr>
        <w:spacing w:after="20"/>
        <w:rPr>
          <w:rFonts w:ascii="Arial" w:hAnsi="Arial" w:cs="Arial"/>
          <w:b/>
          <w:sz w:val="24"/>
          <w:szCs w:val="32"/>
        </w:rPr>
      </w:pPr>
    </w:p>
    <w:p w14:paraId="61453A36" w14:textId="77777777" w:rsidR="00FF45D7" w:rsidRDefault="00FF45D7" w:rsidP="00231873">
      <w:pPr>
        <w:spacing w:after="20"/>
        <w:rPr>
          <w:rFonts w:ascii="Arial" w:hAnsi="Arial" w:cs="Arial"/>
          <w:b/>
          <w:sz w:val="24"/>
          <w:szCs w:val="32"/>
        </w:rPr>
      </w:pPr>
    </w:p>
    <w:p w14:paraId="37D70E3F" w14:textId="77777777" w:rsidR="00FF45D7" w:rsidRDefault="00FF45D7" w:rsidP="00231873">
      <w:pPr>
        <w:spacing w:after="20"/>
        <w:rPr>
          <w:rFonts w:ascii="Arial" w:hAnsi="Arial" w:cs="Arial"/>
          <w:b/>
          <w:sz w:val="24"/>
          <w:szCs w:val="32"/>
        </w:rPr>
      </w:pPr>
    </w:p>
    <w:p w14:paraId="504A5E8D" w14:textId="77777777" w:rsidR="00FF45D7" w:rsidRDefault="00FF45D7" w:rsidP="00231873">
      <w:pPr>
        <w:spacing w:after="20"/>
        <w:rPr>
          <w:rFonts w:ascii="Arial" w:hAnsi="Arial" w:cs="Arial"/>
          <w:b/>
          <w:sz w:val="24"/>
          <w:szCs w:val="32"/>
        </w:rPr>
      </w:pPr>
    </w:p>
    <w:p w14:paraId="501A34FE" w14:textId="77777777" w:rsidR="00FF45D7" w:rsidRDefault="00FF45D7" w:rsidP="00231873">
      <w:pPr>
        <w:spacing w:after="20"/>
        <w:rPr>
          <w:rFonts w:ascii="Arial" w:hAnsi="Arial" w:cs="Arial"/>
          <w:b/>
          <w:sz w:val="24"/>
          <w:szCs w:val="32"/>
        </w:rPr>
      </w:pPr>
    </w:p>
    <w:p w14:paraId="186FD216" w14:textId="77777777" w:rsidR="00FF45D7" w:rsidRDefault="00FF45D7" w:rsidP="00231873">
      <w:pPr>
        <w:spacing w:after="20"/>
        <w:rPr>
          <w:rFonts w:ascii="Arial" w:hAnsi="Arial" w:cs="Arial"/>
          <w:b/>
          <w:sz w:val="24"/>
          <w:szCs w:val="32"/>
        </w:rPr>
      </w:pPr>
    </w:p>
    <w:p w14:paraId="14DB595B" w14:textId="77777777" w:rsidR="00FF45D7" w:rsidRDefault="00FF45D7" w:rsidP="00231873">
      <w:pPr>
        <w:spacing w:after="20"/>
        <w:rPr>
          <w:rFonts w:ascii="Arial" w:hAnsi="Arial" w:cs="Arial"/>
          <w:b/>
          <w:sz w:val="24"/>
          <w:szCs w:val="32"/>
        </w:rPr>
      </w:pPr>
    </w:p>
    <w:p w14:paraId="3DFFB6D9" w14:textId="77777777" w:rsidR="00FF45D7" w:rsidRDefault="00FF45D7" w:rsidP="00231873">
      <w:pPr>
        <w:spacing w:after="20"/>
        <w:rPr>
          <w:rFonts w:ascii="Arial" w:hAnsi="Arial" w:cs="Arial"/>
          <w:b/>
          <w:sz w:val="24"/>
          <w:szCs w:val="32"/>
        </w:rPr>
      </w:pPr>
    </w:p>
    <w:p w14:paraId="161684EB" w14:textId="77777777" w:rsidR="00FF45D7" w:rsidRDefault="00FF45D7" w:rsidP="00231873">
      <w:pPr>
        <w:spacing w:after="20"/>
        <w:rPr>
          <w:rFonts w:ascii="Arial" w:hAnsi="Arial" w:cs="Arial"/>
          <w:b/>
          <w:sz w:val="24"/>
          <w:szCs w:val="32"/>
        </w:rPr>
      </w:pPr>
    </w:p>
    <w:p w14:paraId="78F5D5ED" w14:textId="77777777" w:rsidR="00FF45D7" w:rsidRDefault="00FF45D7" w:rsidP="00231873">
      <w:pPr>
        <w:spacing w:after="20"/>
        <w:rPr>
          <w:rFonts w:ascii="Arial" w:hAnsi="Arial" w:cs="Arial"/>
          <w:b/>
          <w:sz w:val="24"/>
          <w:szCs w:val="32"/>
        </w:rPr>
      </w:pPr>
    </w:p>
    <w:p w14:paraId="0A1CEBE6" w14:textId="77777777" w:rsidR="00FF45D7" w:rsidRDefault="00FF45D7" w:rsidP="00231873">
      <w:pPr>
        <w:spacing w:after="20"/>
        <w:rPr>
          <w:rFonts w:ascii="Arial" w:hAnsi="Arial" w:cs="Arial"/>
          <w:b/>
          <w:sz w:val="24"/>
          <w:szCs w:val="32"/>
        </w:rPr>
      </w:pPr>
    </w:p>
    <w:p w14:paraId="12928158" w14:textId="77777777" w:rsidR="00FF45D7" w:rsidRDefault="00FF45D7" w:rsidP="00231873">
      <w:pPr>
        <w:spacing w:after="20"/>
        <w:rPr>
          <w:rFonts w:ascii="Arial" w:hAnsi="Arial" w:cs="Arial"/>
          <w:b/>
          <w:sz w:val="24"/>
          <w:szCs w:val="32"/>
        </w:rPr>
      </w:pPr>
    </w:p>
    <w:p w14:paraId="1978B595" w14:textId="77777777" w:rsidR="00FF45D7" w:rsidRDefault="00FF45D7" w:rsidP="00231873">
      <w:pPr>
        <w:spacing w:after="20"/>
        <w:rPr>
          <w:rFonts w:ascii="Arial" w:hAnsi="Arial" w:cs="Arial"/>
          <w:b/>
          <w:sz w:val="24"/>
          <w:szCs w:val="32"/>
        </w:rPr>
      </w:pPr>
    </w:p>
    <w:p w14:paraId="46DAD9D7" w14:textId="77777777" w:rsidR="00FF45D7" w:rsidRDefault="00FF45D7" w:rsidP="00231873">
      <w:pPr>
        <w:spacing w:after="20"/>
        <w:rPr>
          <w:rFonts w:ascii="Arial" w:hAnsi="Arial" w:cs="Arial"/>
          <w:b/>
          <w:sz w:val="24"/>
          <w:szCs w:val="32"/>
        </w:rPr>
      </w:pPr>
    </w:p>
    <w:p w14:paraId="54E3D63C" w14:textId="77777777" w:rsidR="00FF45D7" w:rsidRDefault="00FF45D7" w:rsidP="00231873">
      <w:pPr>
        <w:spacing w:after="20"/>
        <w:rPr>
          <w:rFonts w:ascii="Arial" w:hAnsi="Arial" w:cs="Arial"/>
          <w:b/>
          <w:sz w:val="24"/>
          <w:szCs w:val="32"/>
        </w:rPr>
      </w:pPr>
    </w:p>
    <w:p w14:paraId="439EA06D" w14:textId="77777777" w:rsidR="00FF45D7" w:rsidRDefault="00FF45D7" w:rsidP="00231873">
      <w:pPr>
        <w:spacing w:after="20"/>
        <w:rPr>
          <w:rFonts w:ascii="Arial" w:hAnsi="Arial" w:cs="Arial"/>
          <w:b/>
          <w:sz w:val="24"/>
          <w:szCs w:val="32"/>
        </w:rPr>
      </w:pPr>
    </w:p>
    <w:p w14:paraId="377D4D44" w14:textId="77777777" w:rsidR="00FF45D7" w:rsidRDefault="00FF45D7" w:rsidP="00231873">
      <w:pPr>
        <w:spacing w:after="20"/>
        <w:rPr>
          <w:rFonts w:ascii="Arial" w:hAnsi="Arial" w:cs="Arial"/>
          <w:b/>
          <w:sz w:val="24"/>
          <w:szCs w:val="32"/>
        </w:rPr>
      </w:pPr>
    </w:p>
    <w:p w14:paraId="5D09F11C" w14:textId="77777777" w:rsidR="00FF45D7" w:rsidRDefault="00FF45D7" w:rsidP="00231873">
      <w:pPr>
        <w:spacing w:after="20"/>
        <w:rPr>
          <w:rFonts w:ascii="Arial" w:hAnsi="Arial" w:cs="Arial"/>
          <w:b/>
          <w:sz w:val="24"/>
          <w:szCs w:val="32"/>
        </w:rPr>
      </w:pPr>
    </w:p>
    <w:p w14:paraId="61739CFB" w14:textId="77777777" w:rsidR="00FF45D7" w:rsidRDefault="00FF45D7" w:rsidP="00231873">
      <w:pPr>
        <w:spacing w:after="20"/>
        <w:rPr>
          <w:rFonts w:ascii="Arial" w:hAnsi="Arial" w:cs="Arial"/>
          <w:b/>
          <w:sz w:val="24"/>
          <w:szCs w:val="32"/>
        </w:rPr>
      </w:pPr>
    </w:p>
    <w:p w14:paraId="2B5A32E9" w14:textId="77777777" w:rsidR="00FF45D7" w:rsidRDefault="00FF45D7" w:rsidP="00231873">
      <w:pPr>
        <w:spacing w:after="20"/>
        <w:rPr>
          <w:rFonts w:ascii="Arial" w:hAnsi="Arial" w:cs="Arial"/>
          <w:b/>
          <w:sz w:val="24"/>
          <w:szCs w:val="32"/>
        </w:rPr>
      </w:pPr>
    </w:p>
    <w:p w14:paraId="3E5FD36F" w14:textId="77777777" w:rsidR="00FF45D7" w:rsidRDefault="00FF45D7" w:rsidP="00231873">
      <w:pPr>
        <w:spacing w:after="20"/>
        <w:rPr>
          <w:rFonts w:ascii="Arial" w:hAnsi="Arial" w:cs="Arial"/>
          <w:b/>
          <w:sz w:val="24"/>
          <w:szCs w:val="32"/>
        </w:rPr>
      </w:pPr>
    </w:p>
    <w:p w14:paraId="7D3F2B67" w14:textId="77777777" w:rsidR="00FF45D7" w:rsidRDefault="00FF45D7" w:rsidP="00231873">
      <w:pPr>
        <w:spacing w:after="20"/>
        <w:rPr>
          <w:rFonts w:ascii="Arial" w:hAnsi="Arial" w:cs="Arial"/>
          <w:b/>
          <w:sz w:val="24"/>
          <w:szCs w:val="32"/>
        </w:rPr>
      </w:pPr>
    </w:p>
    <w:p w14:paraId="7B7105B3" w14:textId="77777777" w:rsidR="00FF45D7" w:rsidRDefault="00FF45D7" w:rsidP="00231873">
      <w:pPr>
        <w:spacing w:after="20"/>
        <w:rPr>
          <w:rFonts w:ascii="Arial" w:hAnsi="Arial" w:cs="Arial"/>
          <w:b/>
          <w:sz w:val="24"/>
          <w:szCs w:val="32"/>
        </w:rPr>
      </w:pPr>
    </w:p>
    <w:p w14:paraId="39F4AAD3" w14:textId="77777777" w:rsidR="00FF45D7" w:rsidRDefault="00FF45D7" w:rsidP="00231873">
      <w:pPr>
        <w:spacing w:after="20"/>
        <w:rPr>
          <w:rFonts w:ascii="Arial" w:hAnsi="Arial" w:cs="Arial"/>
          <w:b/>
          <w:sz w:val="24"/>
          <w:szCs w:val="32"/>
        </w:rPr>
      </w:pPr>
    </w:p>
    <w:p w14:paraId="7A4A31CC" w14:textId="77777777" w:rsidR="00FF45D7" w:rsidRDefault="00FF45D7" w:rsidP="00231873">
      <w:pPr>
        <w:spacing w:after="20"/>
        <w:rPr>
          <w:rFonts w:ascii="Arial" w:hAnsi="Arial" w:cs="Arial"/>
          <w:b/>
          <w:sz w:val="24"/>
          <w:szCs w:val="32"/>
        </w:rPr>
      </w:pPr>
    </w:p>
    <w:p w14:paraId="0B655473" w14:textId="77777777" w:rsidR="00FF45D7" w:rsidRDefault="00FF45D7" w:rsidP="00231873">
      <w:pPr>
        <w:spacing w:after="20"/>
        <w:rPr>
          <w:rFonts w:ascii="Arial" w:hAnsi="Arial" w:cs="Arial"/>
          <w:b/>
          <w:sz w:val="24"/>
          <w:szCs w:val="32"/>
        </w:rPr>
      </w:pPr>
    </w:p>
    <w:p w14:paraId="496584A3" w14:textId="77777777" w:rsidR="00FF45D7" w:rsidRDefault="00FF45D7" w:rsidP="00231873">
      <w:pPr>
        <w:spacing w:after="20"/>
        <w:rPr>
          <w:rFonts w:ascii="Arial" w:hAnsi="Arial" w:cs="Arial"/>
          <w:b/>
          <w:sz w:val="24"/>
          <w:szCs w:val="32"/>
        </w:rPr>
      </w:pPr>
    </w:p>
    <w:p w14:paraId="569E3848" w14:textId="77777777" w:rsidR="00FF45D7" w:rsidRDefault="00FF45D7" w:rsidP="00231873">
      <w:pPr>
        <w:spacing w:after="20"/>
        <w:rPr>
          <w:rFonts w:ascii="Arial" w:hAnsi="Arial" w:cs="Arial"/>
          <w:b/>
          <w:sz w:val="24"/>
          <w:szCs w:val="32"/>
        </w:rPr>
      </w:pPr>
    </w:p>
    <w:p w14:paraId="0EE1FE8C" w14:textId="77777777" w:rsidR="00FF45D7" w:rsidRDefault="00FF45D7" w:rsidP="00231873">
      <w:pPr>
        <w:spacing w:after="20"/>
        <w:rPr>
          <w:rFonts w:ascii="Arial" w:hAnsi="Arial" w:cs="Arial"/>
          <w:b/>
          <w:sz w:val="24"/>
          <w:szCs w:val="32"/>
        </w:rPr>
      </w:pPr>
    </w:p>
    <w:p w14:paraId="0EEEF2EA" w14:textId="77777777" w:rsidR="00FF45D7" w:rsidRDefault="00FF45D7" w:rsidP="00231873">
      <w:pPr>
        <w:spacing w:after="20"/>
        <w:rPr>
          <w:rFonts w:ascii="Arial" w:hAnsi="Arial" w:cs="Arial"/>
          <w:b/>
          <w:sz w:val="24"/>
          <w:szCs w:val="32"/>
        </w:rPr>
      </w:pPr>
    </w:p>
    <w:p w14:paraId="7FE9BB5E" w14:textId="77777777" w:rsidR="00FF45D7" w:rsidRDefault="00FF45D7" w:rsidP="00231873">
      <w:pPr>
        <w:spacing w:after="20"/>
        <w:rPr>
          <w:rFonts w:ascii="Arial" w:hAnsi="Arial" w:cs="Arial"/>
          <w:b/>
          <w:sz w:val="24"/>
          <w:szCs w:val="32"/>
        </w:rPr>
      </w:pPr>
    </w:p>
    <w:p w14:paraId="44C6067A" w14:textId="77777777" w:rsidR="00FF45D7" w:rsidRDefault="00FF45D7" w:rsidP="00231873">
      <w:pPr>
        <w:spacing w:after="20"/>
        <w:rPr>
          <w:rFonts w:ascii="Arial" w:hAnsi="Arial" w:cs="Arial"/>
          <w:b/>
          <w:sz w:val="24"/>
          <w:szCs w:val="32"/>
        </w:rPr>
      </w:pPr>
    </w:p>
    <w:p w14:paraId="7BF33D93" w14:textId="77777777" w:rsidR="00FF45D7" w:rsidRDefault="00FF45D7" w:rsidP="00231873">
      <w:pPr>
        <w:spacing w:after="20"/>
        <w:rPr>
          <w:rFonts w:ascii="Arial" w:hAnsi="Arial" w:cs="Arial"/>
          <w:b/>
          <w:sz w:val="24"/>
          <w:szCs w:val="32"/>
        </w:rPr>
      </w:pPr>
    </w:p>
    <w:p w14:paraId="3D8E26A4" w14:textId="77777777" w:rsidR="00FF45D7" w:rsidRDefault="00FF45D7" w:rsidP="00231873">
      <w:pPr>
        <w:spacing w:after="20"/>
        <w:rPr>
          <w:rFonts w:ascii="Arial" w:hAnsi="Arial" w:cs="Arial"/>
          <w:b/>
          <w:sz w:val="24"/>
          <w:szCs w:val="32"/>
        </w:rPr>
      </w:pPr>
    </w:p>
    <w:p w14:paraId="116D2D55" w14:textId="77777777" w:rsidR="00FF45D7" w:rsidRDefault="00FF45D7" w:rsidP="00231873">
      <w:pPr>
        <w:spacing w:after="20"/>
        <w:rPr>
          <w:rFonts w:ascii="Arial" w:hAnsi="Arial" w:cs="Arial"/>
          <w:b/>
          <w:sz w:val="24"/>
          <w:szCs w:val="32"/>
        </w:rPr>
      </w:pPr>
    </w:p>
    <w:p w14:paraId="2470E1DC" w14:textId="77777777" w:rsidR="00FF45D7" w:rsidRDefault="00FF45D7" w:rsidP="00231873">
      <w:pPr>
        <w:spacing w:after="20"/>
        <w:rPr>
          <w:rFonts w:ascii="Arial" w:hAnsi="Arial" w:cs="Arial"/>
          <w:b/>
          <w:sz w:val="24"/>
          <w:szCs w:val="32"/>
        </w:rPr>
      </w:pPr>
    </w:p>
    <w:p w14:paraId="19956F72" w14:textId="77777777" w:rsidR="00FF45D7" w:rsidRDefault="00FF45D7" w:rsidP="00231873">
      <w:pPr>
        <w:spacing w:after="20"/>
        <w:rPr>
          <w:rFonts w:ascii="Arial" w:hAnsi="Arial" w:cs="Arial"/>
          <w:b/>
          <w:sz w:val="24"/>
          <w:szCs w:val="32"/>
        </w:rPr>
      </w:pPr>
    </w:p>
    <w:p w14:paraId="14E11693" w14:textId="77777777" w:rsidR="00FF45D7" w:rsidRDefault="00FF45D7" w:rsidP="00231873">
      <w:pPr>
        <w:spacing w:after="20"/>
        <w:rPr>
          <w:rFonts w:ascii="Arial" w:hAnsi="Arial" w:cs="Arial"/>
          <w:b/>
          <w:sz w:val="24"/>
          <w:szCs w:val="32"/>
        </w:rPr>
      </w:pPr>
    </w:p>
    <w:p w14:paraId="1A2BB4AF" w14:textId="77777777" w:rsidR="00FF45D7" w:rsidRDefault="00FF45D7" w:rsidP="00231873">
      <w:pPr>
        <w:spacing w:after="20"/>
        <w:jc w:val="right"/>
        <w:rPr>
          <w:rFonts w:ascii="Arial" w:hAnsi="Arial" w:cs="Arial"/>
          <w:b/>
          <w:sz w:val="28"/>
          <w:szCs w:val="32"/>
        </w:rPr>
      </w:pPr>
      <w:r>
        <w:rPr>
          <w:rFonts w:ascii="Arial" w:hAnsi="Arial" w:cs="Arial"/>
          <w:b/>
          <w:sz w:val="28"/>
          <w:szCs w:val="32"/>
        </w:rPr>
        <w:t>Agradecimiento</w:t>
      </w:r>
    </w:p>
    <w:p w14:paraId="19BF68A8" w14:textId="77777777" w:rsidR="00FF45D7" w:rsidRDefault="00FF45D7" w:rsidP="00231873">
      <w:pPr>
        <w:spacing w:after="20"/>
        <w:jc w:val="right"/>
        <w:rPr>
          <w:rFonts w:ascii="Arial" w:hAnsi="Arial" w:cs="Arial"/>
          <w:sz w:val="28"/>
          <w:szCs w:val="32"/>
        </w:rPr>
      </w:pPr>
      <w:r>
        <w:rPr>
          <w:rFonts w:ascii="Arial" w:hAnsi="Arial" w:cs="Arial"/>
          <w:sz w:val="28"/>
          <w:szCs w:val="32"/>
        </w:rPr>
        <w:t>A mi familia, en especial a mis padres Guillermo y Mabel, mis hermanas Verónica y Bárbara, que siempre me brindaron su fe, fuerza y medios para poder estudiar</w:t>
      </w:r>
    </w:p>
    <w:p w14:paraId="5F1EA8A8" w14:textId="77777777" w:rsidR="00FF45D7" w:rsidRDefault="00FF45D7" w:rsidP="00231873">
      <w:pPr>
        <w:spacing w:after="20"/>
        <w:jc w:val="right"/>
        <w:rPr>
          <w:rFonts w:ascii="Arial" w:hAnsi="Arial" w:cs="Arial"/>
          <w:sz w:val="28"/>
          <w:szCs w:val="32"/>
        </w:rPr>
      </w:pPr>
      <w:r>
        <w:rPr>
          <w:rFonts w:ascii="Arial" w:hAnsi="Arial" w:cs="Arial"/>
          <w:sz w:val="28"/>
          <w:szCs w:val="32"/>
        </w:rPr>
        <w:tab/>
        <w:t>A mi novia Melina Leiva que me apoyo incondicionalmente y fue pilar para lograr llegar a este momento tan esperado.</w:t>
      </w:r>
    </w:p>
    <w:p w14:paraId="363914A4" w14:textId="77777777" w:rsidR="00FF45D7" w:rsidRDefault="00FF45D7" w:rsidP="00231873">
      <w:pPr>
        <w:spacing w:after="20"/>
        <w:jc w:val="right"/>
        <w:rPr>
          <w:rFonts w:ascii="Arial" w:hAnsi="Arial" w:cs="Arial"/>
          <w:sz w:val="28"/>
          <w:szCs w:val="32"/>
        </w:rPr>
      </w:pPr>
      <w:r>
        <w:rPr>
          <w:rFonts w:ascii="Arial" w:hAnsi="Arial" w:cs="Arial"/>
          <w:sz w:val="28"/>
          <w:szCs w:val="32"/>
        </w:rPr>
        <w:t>A mi amigo Ing. Eduardo Granero por ayudarme en los momentos de dificultad al inicio de esta tesis.</w:t>
      </w:r>
    </w:p>
    <w:p w14:paraId="46D9A8BA" w14:textId="77777777" w:rsidR="00FF45D7" w:rsidRDefault="00FF45D7" w:rsidP="00231873">
      <w:pPr>
        <w:spacing w:after="20"/>
        <w:jc w:val="right"/>
        <w:rPr>
          <w:rFonts w:ascii="Arial" w:hAnsi="Arial" w:cs="Arial"/>
          <w:sz w:val="28"/>
          <w:szCs w:val="32"/>
        </w:rPr>
      </w:pPr>
      <w:r>
        <w:rPr>
          <w:rFonts w:ascii="Arial" w:hAnsi="Arial" w:cs="Arial"/>
          <w:sz w:val="28"/>
          <w:szCs w:val="32"/>
        </w:rPr>
        <w:t xml:space="preserve">A mi profesor y director Mg. Ing. Cristian </w:t>
      </w:r>
      <w:proofErr w:type="spellStart"/>
      <w:r>
        <w:rPr>
          <w:rFonts w:ascii="Arial" w:hAnsi="Arial" w:cs="Arial"/>
          <w:sz w:val="28"/>
          <w:szCs w:val="32"/>
        </w:rPr>
        <w:t>Sisterna</w:t>
      </w:r>
      <w:proofErr w:type="spellEnd"/>
      <w:r>
        <w:rPr>
          <w:rFonts w:ascii="Arial" w:hAnsi="Arial" w:cs="Arial"/>
          <w:sz w:val="28"/>
          <w:szCs w:val="32"/>
        </w:rPr>
        <w:t xml:space="preserve"> por el apoyo, la flexibilidad y ayuda brindada durante la carrera y mi tesis.</w:t>
      </w:r>
    </w:p>
    <w:p w14:paraId="272AB68C" w14:textId="77777777" w:rsidR="00FF45D7" w:rsidRDefault="00FF45D7" w:rsidP="00231873">
      <w:pPr>
        <w:spacing w:after="20"/>
        <w:jc w:val="right"/>
        <w:rPr>
          <w:rFonts w:ascii="Arial" w:hAnsi="Arial" w:cs="Arial"/>
          <w:sz w:val="28"/>
          <w:szCs w:val="32"/>
        </w:rPr>
      </w:pPr>
      <w:r>
        <w:rPr>
          <w:rFonts w:ascii="Arial" w:hAnsi="Arial" w:cs="Arial"/>
          <w:sz w:val="28"/>
          <w:szCs w:val="32"/>
        </w:rPr>
        <w:tab/>
        <w:t>A mis compañeros y amigos que compartimos momentos de estudio, angustia y felicidad durante el transcurso de la carrera.</w:t>
      </w:r>
    </w:p>
    <w:p w14:paraId="2CA9DD92" w14:textId="77777777" w:rsidR="00FF45D7" w:rsidRDefault="00FF45D7" w:rsidP="00231873">
      <w:pPr>
        <w:spacing w:after="20"/>
        <w:jc w:val="right"/>
        <w:rPr>
          <w:rFonts w:ascii="Arial" w:hAnsi="Arial" w:cs="Arial"/>
          <w:sz w:val="28"/>
          <w:szCs w:val="32"/>
        </w:rPr>
      </w:pPr>
      <w:r>
        <w:rPr>
          <w:rFonts w:ascii="Arial" w:hAnsi="Arial" w:cs="Arial"/>
          <w:sz w:val="28"/>
          <w:szCs w:val="32"/>
        </w:rPr>
        <w:t>A Dios.</w:t>
      </w:r>
    </w:p>
    <w:p w14:paraId="0BA5F32C" w14:textId="77777777" w:rsidR="00FF45D7" w:rsidRDefault="00FF45D7" w:rsidP="00231873">
      <w:pPr>
        <w:spacing w:after="20"/>
        <w:jc w:val="right"/>
        <w:rPr>
          <w:rFonts w:ascii="Arial" w:hAnsi="Arial" w:cs="Arial"/>
          <w:sz w:val="28"/>
          <w:szCs w:val="32"/>
        </w:rPr>
      </w:pPr>
    </w:p>
    <w:p w14:paraId="786E9D3F" w14:textId="77777777" w:rsidR="00FF45D7" w:rsidRDefault="00FF45D7" w:rsidP="00231873">
      <w:pPr>
        <w:spacing w:after="20"/>
        <w:jc w:val="right"/>
        <w:rPr>
          <w:rFonts w:ascii="Arial" w:hAnsi="Arial" w:cs="Arial"/>
          <w:sz w:val="28"/>
          <w:szCs w:val="32"/>
        </w:rPr>
      </w:pPr>
    </w:p>
    <w:p w14:paraId="469377EB" w14:textId="77777777" w:rsidR="00FF45D7" w:rsidRDefault="00FF45D7" w:rsidP="00231873">
      <w:pPr>
        <w:spacing w:after="20"/>
        <w:jc w:val="right"/>
        <w:rPr>
          <w:rFonts w:ascii="Arial" w:hAnsi="Arial" w:cs="Arial"/>
          <w:sz w:val="28"/>
          <w:szCs w:val="32"/>
        </w:rPr>
      </w:pPr>
    </w:p>
    <w:p w14:paraId="226C39EE" w14:textId="77777777" w:rsidR="00FF45D7" w:rsidRDefault="00FF45D7" w:rsidP="00231873">
      <w:pPr>
        <w:spacing w:after="20"/>
        <w:jc w:val="right"/>
        <w:rPr>
          <w:rFonts w:ascii="Arial" w:hAnsi="Arial" w:cs="Arial"/>
          <w:sz w:val="28"/>
          <w:szCs w:val="32"/>
        </w:rPr>
      </w:pPr>
    </w:p>
    <w:p w14:paraId="2CF724D9" w14:textId="77777777" w:rsidR="00FF45D7" w:rsidRDefault="00FF45D7" w:rsidP="00231873">
      <w:pPr>
        <w:spacing w:after="20"/>
        <w:jc w:val="right"/>
        <w:rPr>
          <w:rFonts w:ascii="Arial" w:hAnsi="Arial" w:cs="Arial"/>
          <w:sz w:val="28"/>
          <w:szCs w:val="32"/>
        </w:rPr>
      </w:pPr>
    </w:p>
    <w:p w14:paraId="204D53F4" w14:textId="77777777" w:rsidR="00FF45D7" w:rsidRDefault="00FF45D7" w:rsidP="00231873">
      <w:pPr>
        <w:spacing w:after="20"/>
        <w:jc w:val="right"/>
        <w:rPr>
          <w:rFonts w:ascii="Arial" w:hAnsi="Arial" w:cs="Arial"/>
          <w:sz w:val="28"/>
          <w:szCs w:val="32"/>
        </w:rPr>
      </w:pPr>
    </w:p>
    <w:p w14:paraId="519A772E" w14:textId="77777777" w:rsidR="00FF45D7" w:rsidRDefault="00FF45D7" w:rsidP="00231873">
      <w:pPr>
        <w:spacing w:after="20"/>
        <w:jc w:val="right"/>
        <w:rPr>
          <w:rFonts w:ascii="Arial" w:hAnsi="Arial" w:cs="Arial"/>
          <w:sz w:val="28"/>
          <w:szCs w:val="32"/>
        </w:rPr>
      </w:pPr>
    </w:p>
    <w:p w14:paraId="2DDAFAC0" w14:textId="77777777" w:rsidR="00FF45D7" w:rsidRDefault="00FF45D7" w:rsidP="00231873">
      <w:pPr>
        <w:spacing w:after="20"/>
        <w:jc w:val="right"/>
        <w:rPr>
          <w:rFonts w:ascii="Arial" w:hAnsi="Arial" w:cs="Arial"/>
          <w:sz w:val="28"/>
          <w:szCs w:val="32"/>
        </w:rPr>
      </w:pPr>
    </w:p>
    <w:p w14:paraId="44D265D3" w14:textId="77777777" w:rsidR="00FF45D7" w:rsidRDefault="00FF45D7" w:rsidP="00231873">
      <w:pPr>
        <w:spacing w:after="20"/>
        <w:jc w:val="right"/>
        <w:rPr>
          <w:rFonts w:ascii="Arial" w:hAnsi="Arial" w:cs="Arial"/>
          <w:sz w:val="28"/>
          <w:szCs w:val="32"/>
        </w:rPr>
      </w:pPr>
    </w:p>
    <w:p w14:paraId="569933D5" w14:textId="77777777" w:rsidR="00FF45D7" w:rsidRDefault="00FF45D7" w:rsidP="00231873">
      <w:pPr>
        <w:spacing w:after="20"/>
        <w:jc w:val="right"/>
        <w:rPr>
          <w:rFonts w:ascii="Arial" w:hAnsi="Arial" w:cs="Arial"/>
          <w:sz w:val="28"/>
          <w:szCs w:val="32"/>
        </w:rPr>
      </w:pPr>
    </w:p>
    <w:p w14:paraId="4E664699" w14:textId="77777777" w:rsidR="00FF45D7" w:rsidRDefault="00FF45D7" w:rsidP="00231873">
      <w:pPr>
        <w:spacing w:after="20"/>
        <w:jc w:val="right"/>
        <w:rPr>
          <w:rFonts w:ascii="Arial" w:hAnsi="Arial" w:cs="Arial"/>
          <w:sz w:val="28"/>
          <w:szCs w:val="32"/>
        </w:rPr>
      </w:pPr>
    </w:p>
    <w:p w14:paraId="44AF3BB7" w14:textId="77777777" w:rsidR="00FF45D7" w:rsidRDefault="00FF45D7" w:rsidP="00231873">
      <w:pPr>
        <w:spacing w:after="20"/>
        <w:jc w:val="right"/>
        <w:rPr>
          <w:rFonts w:ascii="Arial" w:hAnsi="Arial" w:cs="Arial"/>
          <w:sz w:val="28"/>
          <w:szCs w:val="32"/>
        </w:rPr>
      </w:pPr>
    </w:p>
    <w:p w14:paraId="1192B70C" w14:textId="77777777" w:rsidR="00FF45D7" w:rsidRDefault="00FF45D7" w:rsidP="00231873">
      <w:pPr>
        <w:spacing w:after="20"/>
        <w:jc w:val="right"/>
        <w:rPr>
          <w:rFonts w:ascii="Arial" w:hAnsi="Arial" w:cs="Arial"/>
          <w:sz w:val="28"/>
          <w:szCs w:val="32"/>
        </w:rPr>
      </w:pPr>
    </w:p>
    <w:p w14:paraId="4484F97D" w14:textId="77777777" w:rsidR="00FF45D7" w:rsidRDefault="00FF45D7" w:rsidP="00231873">
      <w:pPr>
        <w:spacing w:after="20"/>
        <w:jc w:val="right"/>
        <w:rPr>
          <w:rFonts w:ascii="Arial" w:hAnsi="Arial" w:cs="Arial"/>
          <w:sz w:val="28"/>
          <w:szCs w:val="32"/>
        </w:rPr>
      </w:pPr>
    </w:p>
    <w:p w14:paraId="3C63F7BE" w14:textId="77777777" w:rsidR="00FF45D7" w:rsidRDefault="00FF45D7" w:rsidP="00231873">
      <w:pPr>
        <w:spacing w:after="20"/>
        <w:jc w:val="right"/>
        <w:rPr>
          <w:rFonts w:ascii="Arial" w:hAnsi="Arial" w:cs="Arial"/>
          <w:sz w:val="28"/>
          <w:szCs w:val="32"/>
        </w:rPr>
      </w:pPr>
    </w:p>
    <w:p w14:paraId="62240ADD" w14:textId="77777777" w:rsidR="008356B2" w:rsidRDefault="008356B2" w:rsidP="00231873">
      <w:pPr>
        <w:spacing w:after="20"/>
        <w:jc w:val="right"/>
        <w:rPr>
          <w:rFonts w:ascii="Arial" w:hAnsi="Arial" w:cs="Arial"/>
          <w:sz w:val="28"/>
          <w:szCs w:val="32"/>
        </w:rPr>
      </w:pPr>
    </w:p>
    <w:p w14:paraId="1BC1AE22" w14:textId="77777777" w:rsidR="008356B2" w:rsidRDefault="008356B2" w:rsidP="00231873">
      <w:pPr>
        <w:spacing w:after="20"/>
        <w:jc w:val="right"/>
        <w:rPr>
          <w:rFonts w:ascii="Arial" w:hAnsi="Arial" w:cs="Arial"/>
          <w:sz w:val="28"/>
          <w:szCs w:val="32"/>
        </w:rPr>
      </w:pPr>
    </w:p>
    <w:p w14:paraId="70420CC4" w14:textId="77777777" w:rsidR="008356B2" w:rsidRDefault="008356B2" w:rsidP="00231873">
      <w:pPr>
        <w:spacing w:after="20"/>
        <w:jc w:val="right"/>
        <w:rPr>
          <w:rFonts w:ascii="Arial" w:hAnsi="Arial" w:cs="Arial"/>
          <w:sz w:val="28"/>
          <w:szCs w:val="32"/>
        </w:rPr>
      </w:pPr>
    </w:p>
    <w:p w14:paraId="30F0A0CF" w14:textId="77777777" w:rsidR="008356B2" w:rsidRDefault="008356B2" w:rsidP="00231873">
      <w:pPr>
        <w:spacing w:after="20"/>
        <w:jc w:val="right"/>
        <w:rPr>
          <w:rFonts w:ascii="Arial" w:hAnsi="Arial" w:cs="Arial"/>
          <w:sz w:val="28"/>
          <w:szCs w:val="32"/>
        </w:rPr>
      </w:pPr>
    </w:p>
    <w:p w14:paraId="1A55E45E" w14:textId="77777777" w:rsidR="008356B2" w:rsidRDefault="008356B2" w:rsidP="00231873">
      <w:pPr>
        <w:spacing w:after="20"/>
        <w:jc w:val="right"/>
        <w:rPr>
          <w:rFonts w:ascii="Arial" w:hAnsi="Arial" w:cs="Arial"/>
          <w:sz w:val="28"/>
          <w:szCs w:val="32"/>
        </w:rPr>
      </w:pPr>
    </w:p>
    <w:p w14:paraId="6C26A258" w14:textId="77777777" w:rsidR="006F46C7" w:rsidRDefault="006F46C7" w:rsidP="00231873">
      <w:pPr>
        <w:spacing w:after="20"/>
        <w:jc w:val="right"/>
        <w:rPr>
          <w:rFonts w:ascii="Arial" w:hAnsi="Arial" w:cs="Arial"/>
          <w:sz w:val="28"/>
          <w:szCs w:val="32"/>
        </w:rPr>
      </w:pPr>
    </w:p>
    <w:p w14:paraId="212EECA7" w14:textId="77777777" w:rsidR="006F46C7" w:rsidRDefault="006F46C7" w:rsidP="00231873">
      <w:pPr>
        <w:spacing w:after="20"/>
        <w:jc w:val="right"/>
        <w:rPr>
          <w:rFonts w:ascii="Arial" w:hAnsi="Arial" w:cs="Arial"/>
          <w:sz w:val="28"/>
          <w:szCs w:val="32"/>
        </w:rPr>
      </w:pPr>
    </w:p>
    <w:p w14:paraId="20397EB0" w14:textId="77777777" w:rsidR="006F46C7" w:rsidRDefault="006F46C7" w:rsidP="00231873">
      <w:pPr>
        <w:spacing w:after="20"/>
        <w:jc w:val="right"/>
        <w:rPr>
          <w:rFonts w:ascii="Arial" w:hAnsi="Arial" w:cs="Arial"/>
          <w:sz w:val="28"/>
          <w:szCs w:val="32"/>
        </w:rPr>
      </w:pPr>
    </w:p>
    <w:p w14:paraId="58BDEC5E" w14:textId="77777777" w:rsidR="006F46C7" w:rsidRDefault="006F46C7" w:rsidP="00231873">
      <w:pPr>
        <w:spacing w:after="20"/>
        <w:jc w:val="right"/>
        <w:rPr>
          <w:rFonts w:ascii="Arial" w:hAnsi="Arial" w:cs="Arial"/>
          <w:sz w:val="28"/>
          <w:szCs w:val="32"/>
        </w:rPr>
      </w:pPr>
    </w:p>
    <w:p w14:paraId="0921C877" w14:textId="77777777" w:rsidR="006F46C7" w:rsidRDefault="006F46C7" w:rsidP="00231873">
      <w:pPr>
        <w:spacing w:after="20"/>
        <w:jc w:val="right"/>
        <w:rPr>
          <w:rFonts w:ascii="Arial" w:hAnsi="Arial" w:cs="Arial"/>
          <w:sz w:val="28"/>
          <w:szCs w:val="32"/>
        </w:rPr>
      </w:pPr>
    </w:p>
    <w:p w14:paraId="70142970" w14:textId="77777777" w:rsidR="006F46C7" w:rsidRDefault="006F46C7" w:rsidP="00231873">
      <w:pPr>
        <w:spacing w:after="20"/>
        <w:jc w:val="right"/>
        <w:rPr>
          <w:rFonts w:ascii="Arial" w:hAnsi="Arial" w:cs="Arial"/>
          <w:sz w:val="28"/>
          <w:szCs w:val="32"/>
        </w:rPr>
      </w:pPr>
    </w:p>
    <w:p w14:paraId="50868DF8" w14:textId="77777777" w:rsidR="006F46C7" w:rsidRDefault="006F46C7" w:rsidP="00231873">
      <w:pPr>
        <w:spacing w:after="20"/>
        <w:jc w:val="right"/>
        <w:rPr>
          <w:rFonts w:ascii="Arial" w:hAnsi="Arial" w:cs="Arial"/>
          <w:sz w:val="28"/>
          <w:szCs w:val="32"/>
        </w:rPr>
      </w:pPr>
    </w:p>
    <w:p w14:paraId="55014CAB" w14:textId="77777777" w:rsidR="006F46C7" w:rsidRDefault="006F46C7" w:rsidP="00231873">
      <w:pPr>
        <w:spacing w:after="20"/>
        <w:jc w:val="right"/>
        <w:rPr>
          <w:rFonts w:ascii="Arial" w:hAnsi="Arial" w:cs="Arial"/>
          <w:sz w:val="28"/>
          <w:szCs w:val="32"/>
        </w:rPr>
      </w:pPr>
    </w:p>
    <w:p w14:paraId="2DE71357" w14:textId="77777777" w:rsidR="006F46C7" w:rsidRDefault="006F46C7" w:rsidP="00231873">
      <w:pPr>
        <w:spacing w:after="20"/>
        <w:jc w:val="right"/>
        <w:rPr>
          <w:rFonts w:ascii="Arial" w:hAnsi="Arial" w:cs="Arial"/>
          <w:sz w:val="28"/>
          <w:szCs w:val="32"/>
        </w:rPr>
      </w:pPr>
    </w:p>
    <w:p w14:paraId="14DDB492" w14:textId="77777777" w:rsidR="006F46C7" w:rsidRDefault="006F46C7" w:rsidP="00231873">
      <w:pPr>
        <w:spacing w:after="20"/>
        <w:jc w:val="right"/>
        <w:rPr>
          <w:rFonts w:ascii="Arial" w:hAnsi="Arial" w:cs="Arial"/>
          <w:sz w:val="28"/>
          <w:szCs w:val="32"/>
        </w:rPr>
      </w:pPr>
    </w:p>
    <w:p w14:paraId="1864EEDA" w14:textId="77777777" w:rsidR="006F46C7" w:rsidRDefault="006F46C7" w:rsidP="00231873">
      <w:pPr>
        <w:spacing w:after="20"/>
        <w:jc w:val="right"/>
        <w:rPr>
          <w:rFonts w:ascii="Arial" w:hAnsi="Arial" w:cs="Arial"/>
          <w:sz w:val="28"/>
          <w:szCs w:val="32"/>
        </w:rPr>
      </w:pPr>
    </w:p>
    <w:p w14:paraId="732BE24E" w14:textId="77777777" w:rsidR="006F46C7" w:rsidRDefault="006F46C7" w:rsidP="00231873">
      <w:pPr>
        <w:spacing w:after="20"/>
        <w:jc w:val="right"/>
        <w:rPr>
          <w:rFonts w:ascii="Arial" w:hAnsi="Arial" w:cs="Arial"/>
          <w:sz w:val="28"/>
          <w:szCs w:val="32"/>
        </w:rPr>
      </w:pPr>
    </w:p>
    <w:p w14:paraId="7595C49E" w14:textId="77777777" w:rsidR="006F46C7" w:rsidRDefault="006F46C7" w:rsidP="00231873">
      <w:pPr>
        <w:spacing w:after="20"/>
        <w:jc w:val="right"/>
        <w:rPr>
          <w:rFonts w:ascii="Arial" w:hAnsi="Arial" w:cs="Arial"/>
          <w:sz w:val="28"/>
          <w:szCs w:val="32"/>
        </w:rPr>
      </w:pPr>
    </w:p>
    <w:p w14:paraId="0DA4CC06" w14:textId="77777777" w:rsidR="006F46C7" w:rsidRDefault="006F46C7" w:rsidP="00231873">
      <w:pPr>
        <w:spacing w:after="20"/>
        <w:jc w:val="right"/>
        <w:rPr>
          <w:rFonts w:ascii="Arial" w:hAnsi="Arial" w:cs="Arial"/>
          <w:sz w:val="28"/>
          <w:szCs w:val="32"/>
        </w:rPr>
      </w:pPr>
    </w:p>
    <w:p w14:paraId="0633C7F1" w14:textId="77777777" w:rsidR="006F46C7" w:rsidRDefault="006F46C7" w:rsidP="00231873">
      <w:pPr>
        <w:spacing w:after="20"/>
        <w:jc w:val="right"/>
        <w:rPr>
          <w:rFonts w:ascii="Arial" w:hAnsi="Arial" w:cs="Arial"/>
          <w:sz w:val="28"/>
          <w:szCs w:val="32"/>
        </w:rPr>
      </w:pPr>
    </w:p>
    <w:p w14:paraId="0B8A2027" w14:textId="77777777" w:rsidR="006F46C7" w:rsidRDefault="006F46C7" w:rsidP="00231873">
      <w:pPr>
        <w:spacing w:after="20"/>
        <w:jc w:val="right"/>
        <w:rPr>
          <w:rFonts w:ascii="Arial" w:hAnsi="Arial" w:cs="Arial"/>
          <w:sz w:val="28"/>
          <w:szCs w:val="32"/>
        </w:rPr>
      </w:pPr>
    </w:p>
    <w:p w14:paraId="4D00231A" w14:textId="77777777" w:rsidR="006F46C7" w:rsidRDefault="006F46C7" w:rsidP="00231873">
      <w:pPr>
        <w:spacing w:after="20"/>
        <w:jc w:val="right"/>
        <w:rPr>
          <w:rFonts w:ascii="Arial" w:hAnsi="Arial" w:cs="Arial"/>
          <w:sz w:val="28"/>
          <w:szCs w:val="32"/>
        </w:rPr>
      </w:pPr>
    </w:p>
    <w:p w14:paraId="194F795C" w14:textId="77777777" w:rsidR="006F46C7" w:rsidRDefault="006F46C7" w:rsidP="00231873">
      <w:pPr>
        <w:spacing w:after="20"/>
        <w:jc w:val="right"/>
        <w:rPr>
          <w:rFonts w:ascii="Arial" w:hAnsi="Arial" w:cs="Arial"/>
          <w:sz w:val="28"/>
          <w:szCs w:val="32"/>
        </w:rPr>
      </w:pPr>
    </w:p>
    <w:p w14:paraId="18EF7AE4" w14:textId="77777777" w:rsidR="006F46C7" w:rsidRDefault="006F46C7" w:rsidP="00231873">
      <w:pPr>
        <w:spacing w:after="20"/>
        <w:jc w:val="right"/>
        <w:rPr>
          <w:rFonts w:ascii="Arial" w:hAnsi="Arial" w:cs="Arial"/>
          <w:sz w:val="28"/>
          <w:szCs w:val="32"/>
        </w:rPr>
      </w:pPr>
    </w:p>
    <w:p w14:paraId="364A46B5" w14:textId="77777777" w:rsidR="006F46C7" w:rsidRDefault="006F46C7" w:rsidP="00231873">
      <w:pPr>
        <w:spacing w:after="20"/>
        <w:jc w:val="right"/>
        <w:rPr>
          <w:rFonts w:ascii="Arial" w:hAnsi="Arial" w:cs="Arial"/>
          <w:sz w:val="28"/>
          <w:szCs w:val="32"/>
        </w:rPr>
      </w:pPr>
    </w:p>
    <w:p w14:paraId="5A876B57" w14:textId="77777777" w:rsidR="006F46C7" w:rsidRPr="006F46C7" w:rsidRDefault="006F46C7" w:rsidP="00231873">
      <w:pPr>
        <w:spacing w:after="20"/>
        <w:rPr>
          <w:rFonts w:ascii="Arial" w:hAnsi="Arial" w:cs="Arial"/>
          <w:sz w:val="28"/>
          <w:szCs w:val="32"/>
        </w:rPr>
      </w:pPr>
    </w:p>
    <w:p w14:paraId="182DBD6D" w14:textId="77777777" w:rsidR="006F46C7" w:rsidRPr="006F46C7" w:rsidRDefault="006F46C7" w:rsidP="00231873">
      <w:pPr>
        <w:spacing w:after="20"/>
        <w:rPr>
          <w:rFonts w:ascii="Arial" w:hAnsi="Arial" w:cs="Arial"/>
          <w:sz w:val="28"/>
          <w:szCs w:val="32"/>
        </w:rPr>
      </w:pPr>
    </w:p>
    <w:p w14:paraId="2DC8C9C1" w14:textId="77777777" w:rsidR="006F46C7" w:rsidRPr="006F46C7" w:rsidRDefault="006F46C7" w:rsidP="00231873">
      <w:pPr>
        <w:spacing w:after="20"/>
        <w:rPr>
          <w:rFonts w:ascii="Arial" w:hAnsi="Arial" w:cs="Arial"/>
          <w:sz w:val="28"/>
          <w:szCs w:val="32"/>
        </w:rPr>
      </w:pPr>
    </w:p>
    <w:p w14:paraId="0AF0ABB6" w14:textId="77777777" w:rsidR="006F46C7" w:rsidRPr="006F46C7" w:rsidRDefault="006F46C7" w:rsidP="00231873">
      <w:pPr>
        <w:spacing w:after="20"/>
        <w:rPr>
          <w:rFonts w:ascii="Arial" w:hAnsi="Arial" w:cs="Arial"/>
          <w:sz w:val="28"/>
          <w:szCs w:val="32"/>
        </w:rPr>
      </w:pPr>
    </w:p>
    <w:p w14:paraId="4DF81A3E" w14:textId="77777777" w:rsidR="006F46C7" w:rsidRPr="006F46C7" w:rsidRDefault="006F46C7" w:rsidP="00231873">
      <w:pPr>
        <w:spacing w:after="20"/>
        <w:rPr>
          <w:rFonts w:ascii="Arial" w:hAnsi="Arial" w:cs="Arial"/>
          <w:sz w:val="28"/>
          <w:szCs w:val="32"/>
        </w:rPr>
      </w:pPr>
    </w:p>
    <w:p w14:paraId="42138E0C" w14:textId="77777777" w:rsidR="006F46C7" w:rsidRPr="006F46C7" w:rsidRDefault="006F46C7" w:rsidP="00231873">
      <w:pPr>
        <w:spacing w:after="20"/>
        <w:rPr>
          <w:rFonts w:ascii="Arial" w:hAnsi="Arial" w:cs="Arial"/>
          <w:sz w:val="28"/>
          <w:szCs w:val="32"/>
        </w:rPr>
      </w:pPr>
    </w:p>
    <w:p w14:paraId="033D2DD1" w14:textId="77777777" w:rsidR="006F46C7" w:rsidRPr="006F46C7" w:rsidRDefault="006F46C7" w:rsidP="00231873">
      <w:pPr>
        <w:spacing w:after="20"/>
        <w:rPr>
          <w:rFonts w:ascii="Arial" w:hAnsi="Arial" w:cs="Arial"/>
          <w:sz w:val="28"/>
          <w:szCs w:val="32"/>
        </w:rPr>
      </w:pPr>
    </w:p>
    <w:p w14:paraId="5D135B07" w14:textId="77777777" w:rsidR="006F46C7" w:rsidRPr="006F46C7" w:rsidRDefault="006F46C7" w:rsidP="00231873">
      <w:pPr>
        <w:spacing w:after="20"/>
        <w:rPr>
          <w:rFonts w:ascii="Arial" w:hAnsi="Arial" w:cs="Arial"/>
          <w:sz w:val="28"/>
          <w:szCs w:val="32"/>
        </w:rPr>
      </w:pPr>
    </w:p>
    <w:p w14:paraId="4A980CE9" w14:textId="77777777" w:rsidR="006F46C7" w:rsidRDefault="006F46C7" w:rsidP="00231873">
      <w:pPr>
        <w:spacing w:after="20"/>
        <w:rPr>
          <w:rFonts w:ascii="Arial" w:hAnsi="Arial" w:cs="Arial"/>
          <w:sz w:val="28"/>
          <w:szCs w:val="32"/>
        </w:rPr>
      </w:pPr>
    </w:p>
    <w:p w14:paraId="463430AB" w14:textId="77777777" w:rsidR="006F46C7" w:rsidRDefault="006F46C7" w:rsidP="00231873">
      <w:pPr>
        <w:spacing w:after="20"/>
        <w:rPr>
          <w:rFonts w:ascii="Arial" w:hAnsi="Arial" w:cs="Arial"/>
          <w:sz w:val="28"/>
          <w:szCs w:val="32"/>
        </w:rPr>
      </w:pPr>
    </w:p>
    <w:p w14:paraId="5B3BEAC8" w14:textId="77777777" w:rsidR="006F46C7" w:rsidRDefault="006F46C7" w:rsidP="00231873">
      <w:pPr>
        <w:spacing w:after="20"/>
        <w:ind w:firstLine="708"/>
        <w:rPr>
          <w:rFonts w:ascii="Arial" w:hAnsi="Arial" w:cs="Arial"/>
          <w:sz w:val="28"/>
          <w:szCs w:val="32"/>
        </w:rPr>
      </w:pPr>
    </w:p>
    <w:p w14:paraId="24AAF29E" w14:textId="77777777" w:rsidR="006F46C7" w:rsidRDefault="006F46C7" w:rsidP="00231873">
      <w:pPr>
        <w:spacing w:after="20"/>
        <w:rPr>
          <w:rFonts w:ascii="Arial" w:hAnsi="Arial" w:cs="Arial"/>
          <w:sz w:val="28"/>
          <w:szCs w:val="32"/>
        </w:rPr>
      </w:pPr>
      <w:r>
        <w:rPr>
          <w:rFonts w:ascii="Arial" w:hAnsi="Arial" w:cs="Arial"/>
          <w:sz w:val="28"/>
          <w:szCs w:val="32"/>
        </w:rPr>
        <w:br w:type="page"/>
      </w:r>
    </w:p>
    <w:sdt>
      <w:sdtPr>
        <w:rPr>
          <w:rFonts w:asciiTheme="minorHAnsi" w:eastAsiaTheme="minorHAnsi" w:hAnsiTheme="minorHAnsi" w:cstheme="minorBidi"/>
          <w:color w:val="auto"/>
          <w:sz w:val="22"/>
          <w:szCs w:val="22"/>
          <w:lang w:val="es-AR" w:eastAsia="en-US"/>
        </w:rPr>
        <w:id w:val="-1899811667"/>
        <w:docPartObj>
          <w:docPartGallery w:val="Table of Contents"/>
          <w:docPartUnique/>
        </w:docPartObj>
      </w:sdtPr>
      <w:sdtEndPr>
        <w:rPr>
          <w:b/>
          <w:bCs/>
        </w:rPr>
      </w:sdtEndPr>
      <w:sdtContent>
        <w:p w14:paraId="4D2A69D2" w14:textId="77777777" w:rsidR="00193FE1" w:rsidRPr="00193FE1" w:rsidRDefault="00193FE1">
          <w:pPr>
            <w:pStyle w:val="TtulodeTDC"/>
            <w:rPr>
              <w:rFonts w:ascii="Arial" w:hAnsi="Arial" w:cs="Arial"/>
              <w:b/>
              <w:color w:val="000000" w:themeColor="text1"/>
            </w:rPr>
          </w:pPr>
          <w:r w:rsidRPr="00193FE1">
            <w:rPr>
              <w:rFonts w:ascii="Arial" w:hAnsi="Arial" w:cs="Arial"/>
              <w:b/>
              <w:color w:val="000000" w:themeColor="text1"/>
            </w:rPr>
            <w:t>Índice de contenidos</w:t>
          </w:r>
        </w:p>
        <w:p w14:paraId="6D9EC3B6" w14:textId="77777777" w:rsidR="001519E0" w:rsidRDefault="00193FE1">
          <w:pPr>
            <w:pStyle w:val="TDC1"/>
            <w:tabs>
              <w:tab w:val="right" w:leader="dot" w:pos="9628"/>
            </w:tabs>
            <w:rPr>
              <w:rFonts w:cstheme="minorBidi"/>
              <w:noProof/>
            </w:rPr>
          </w:pPr>
          <w:r>
            <w:fldChar w:fldCharType="begin"/>
          </w:r>
          <w:r>
            <w:instrText xml:space="preserve"> TOC \o "1-3" \h \z \u </w:instrText>
          </w:r>
          <w:r>
            <w:fldChar w:fldCharType="separate"/>
          </w:r>
          <w:hyperlink w:anchor="_Toc465621229" w:history="1">
            <w:r w:rsidR="001519E0" w:rsidRPr="00396381">
              <w:rPr>
                <w:rStyle w:val="Hipervnculo"/>
                <w:rFonts w:ascii="Arial" w:hAnsi="Arial" w:cs="Arial"/>
                <w:b/>
                <w:noProof/>
              </w:rPr>
              <w:t>Introducción</w:t>
            </w:r>
            <w:r w:rsidR="001519E0">
              <w:rPr>
                <w:noProof/>
                <w:webHidden/>
              </w:rPr>
              <w:tab/>
            </w:r>
            <w:r w:rsidR="001519E0">
              <w:rPr>
                <w:noProof/>
                <w:webHidden/>
              </w:rPr>
              <w:fldChar w:fldCharType="begin"/>
            </w:r>
            <w:r w:rsidR="001519E0">
              <w:rPr>
                <w:noProof/>
                <w:webHidden/>
              </w:rPr>
              <w:instrText xml:space="preserve"> PAGEREF _Toc465621229 \h </w:instrText>
            </w:r>
            <w:r w:rsidR="001519E0">
              <w:rPr>
                <w:noProof/>
                <w:webHidden/>
              </w:rPr>
            </w:r>
            <w:r w:rsidR="001519E0">
              <w:rPr>
                <w:noProof/>
                <w:webHidden/>
              </w:rPr>
              <w:fldChar w:fldCharType="separate"/>
            </w:r>
            <w:r w:rsidR="001519E0">
              <w:rPr>
                <w:noProof/>
                <w:webHidden/>
              </w:rPr>
              <w:t>viii</w:t>
            </w:r>
            <w:r w:rsidR="001519E0">
              <w:rPr>
                <w:noProof/>
                <w:webHidden/>
              </w:rPr>
              <w:fldChar w:fldCharType="end"/>
            </w:r>
          </w:hyperlink>
        </w:p>
        <w:p w14:paraId="7EC6FC46" w14:textId="77777777" w:rsidR="001519E0" w:rsidRDefault="001519E0">
          <w:pPr>
            <w:pStyle w:val="TDC1"/>
            <w:tabs>
              <w:tab w:val="right" w:leader="dot" w:pos="9628"/>
            </w:tabs>
            <w:rPr>
              <w:rFonts w:cstheme="minorBidi"/>
              <w:noProof/>
            </w:rPr>
          </w:pPr>
          <w:hyperlink w:anchor="_Toc465621230" w:history="1">
            <w:r w:rsidRPr="00396381">
              <w:rPr>
                <w:rStyle w:val="Hipervnculo"/>
                <w:rFonts w:ascii="Arial" w:hAnsi="Arial" w:cs="Arial"/>
                <w:b/>
                <w:noProof/>
              </w:rPr>
              <w:t>Objetivos</w:t>
            </w:r>
            <w:r>
              <w:rPr>
                <w:noProof/>
                <w:webHidden/>
              </w:rPr>
              <w:tab/>
            </w:r>
            <w:r>
              <w:rPr>
                <w:noProof/>
                <w:webHidden/>
              </w:rPr>
              <w:fldChar w:fldCharType="begin"/>
            </w:r>
            <w:r>
              <w:rPr>
                <w:noProof/>
                <w:webHidden/>
              </w:rPr>
              <w:instrText xml:space="preserve"> PAGEREF _Toc465621230 \h </w:instrText>
            </w:r>
            <w:r>
              <w:rPr>
                <w:noProof/>
                <w:webHidden/>
              </w:rPr>
            </w:r>
            <w:r>
              <w:rPr>
                <w:noProof/>
                <w:webHidden/>
              </w:rPr>
              <w:fldChar w:fldCharType="separate"/>
            </w:r>
            <w:r>
              <w:rPr>
                <w:noProof/>
                <w:webHidden/>
              </w:rPr>
              <w:t>ix</w:t>
            </w:r>
            <w:r>
              <w:rPr>
                <w:noProof/>
                <w:webHidden/>
              </w:rPr>
              <w:fldChar w:fldCharType="end"/>
            </w:r>
          </w:hyperlink>
        </w:p>
        <w:p w14:paraId="32C8FDA5" w14:textId="77777777" w:rsidR="001519E0" w:rsidRDefault="001519E0">
          <w:pPr>
            <w:pStyle w:val="TDC1"/>
            <w:tabs>
              <w:tab w:val="right" w:leader="dot" w:pos="9628"/>
            </w:tabs>
            <w:rPr>
              <w:rFonts w:cstheme="minorBidi"/>
              <w:noProof/>
            </w:rPr>
          </w:pPr>
          <w:hyperlink w:anchor="_Toc465621231" w:history="1">
            <w:r w:rsidRPr="00396381">
              <w:rPr>
                <w:rStyle w:val="Hipervnculo"/>
                <w:rFonts w:ascii="Arial" w:hAnsi="Arial" w:cs="Arial"/>
                <w:b/>
                <w:noProof/>
              </w:rPr>
              <w:t>Desarrollo</w:t>
            </w:r>
            <w:r>
              <w:rPr>
                <w:noProof/>
                <w:webHidden/>
              </w:rPr>
              <w:tab/>
            </w:r>
            <w:r>
              <w:rPr>
                <w:noProof/>
                <w:webHidden/>
              </w:rPr>
              <w:fldChar w:fldCharType="begin"/>
            </w:r>
            <w:r>
              <w:rPr>
                <w:noProof/>
                <w:webHidden/>
              </w:rPr>
              <w:instrText xml:space="preserve"> PAGEREF _Toc465621231 \h </w:instrText>
            </w:r>
            <w:r>
              <w:rPr>
                <w:noProof/>
                <w:webHidden/>
              </w:rPr>
            </w:r>
            <w:r>
              <w:rPr>
                <w:noProof/>
                <w:webHidden/>
              </w:rPr>
              <w:fldChar w:fldCharType="separate"/>
            </w:r>
            <w:r>
              <w:rPr>
                <w:noProof/>
                <w:webHidden/>
              </w:rPr>
              <w:t>1</w:t>
            </w:r>
            <w:r>
              <w:rPr>
                <w:noProof/>
                <w:webHidden/>
              </w:rPr>
              <w:fldChar w:fldCharType="end"/>
            </w:r>
          </w:hyperlink>
        </w:p>
        <w:p w14:paraId="63B7724A" w14:textId="77777777" w:rsidR="001519E0" w:rsidRDefault="001519E0">
          <w:pPr>
            <w:pStyle w:val="TDC2"/>
            <w:tabs>
              <w:tab w:val="right" w:leader="dot" w:pos="9628"/>
            </w:tabs>
            <w:rPr>
              <w:rFonts w:cstheme="minorBidi"/>
              <w:noProof/>
            </w:rPr>
          </w:pPr>
          <w:hyperlink w:anchor="_Toc465621232" w:history="1">
            <w:r w:rsidRPr="00396381">
              <w:rPr>
                <w:rStyle w:val="Hipervnculo"/>
                <w:rFonts w:ascii="Arial" w:hAnsi="Arial" w:cs="Arial"/>
                <w:b/>
                <w:noProof/>
              </w:rPr>
              <w:t>Capítulo 1: Componentes utilizados</w:t>
            </w:r>
            <w:r>
              <w:rPr>
                <w:noProof/>
                <w:webHidden/>
              </w:rPr>
              <w:tab/>
            </w:r>
            <w:r>
              <w:rPr>
                <w:noProof/>
                <w:webHidden/>
              </w:rPr>
              <w:fldChar w:fldCharType="begin"/>
            </w:r>
            <w:r>
              <w:rPr>
                <w:noProof/>
                <w:webHidden/>
              </w:rPr>
              <w:instrText xml:space="preserve"> PAGEREF _Toc465621232 \h </w:instrText>
            </w:r>
            <w:r>
              <w:rPr>
                <w:noProof/>
                <w:webHidden/>
              </w:rPr>
            </w:r>
            <w:r>
              <w:rPr>
                <w:noProof/>
                <w:webHidden/>
              </w:rPr>
              <w:fldChar w:fldCharType="separate"/>
            </w:r>
            <w:r>
              <w:rPr>
                <w:noProof/>
                <w:webHidden/>
              </w:rPr>
              <w:t>1</w:t>
            </w:r>
            <w:r>
              <w:rPr>
                <w:noProof/>
                <w:webHidden/>
              </w:rPr>
              <w:fldChar w:fldCharType="end"/>
            </w:r>
          </w:hyperlink>
        </w:p>
        <w:p w14:paraId="0FA86870" w14:textId="77777777" w:rsidR="001519E0" w:rsidRDefault="001519E0">
          <w:pPr>
            <w:pStyle w:val="TDC3"/>
            <w:tabs>
              <w:tab w:val="right" w:leader="dot" w:pos="9628"/>
            </w:tabs>
            <w:rPr>
              <w:rFonts w:cstheme="minorBidi"/>
              <w:noProof/>
            </w:rPr>
          </w:pPr>
          <w:hyperlink w:anchor="_Toc465621233" w:history="1">
            <w:r w:rsidRPr="00396381">
              <w:rPr>
                <w:rStyle w:val="Hipervnculo"/>
                <w:rFonts w:ascii="Arial" w:hAnsi="Arial" w:cs="Arial"/>
                <w:b/>
                <w:noProof/>
              </w:rPr>
              <w:t>1.1 - Kit de Cypress CYUSB3KIT-001</w:t>
            </w:r>
            <w:r>
              <w:rPr>
                <w:noProof/>
                <w:webHidden/>
              </w:rPr>
              <w:tab/>
            </w:r>
            <w:r>
              <w:rPr>
                <w:noProof/>
                <w:webHidden/>
              </w:rPr>
              <w:fldChar w:fldCharType="begin"/>
            </w:r>
            <w:r>
              <w:rPr>
                <w:noProof/>
                <w:webHidden/>
              </w:rPr>
              <w:instrText xml:space="preserve"> PAGEREF _Toc465621233 \h </w:instrText>
            </w:r>
            <w:r>
              <w:rPr>
                <w:noProof/>
                <w:webHidden/>
              </w:rPr>
            </w:r>
            <w:r>
              <w:rPr>
                <w:noProof/>
                <w:webHidden/>
              </w:rPr>
              <w:fldChar w:fldCharType="separate"/>
            </w:r>
            <w:r>
              <w:rPr>
                <w:noProof/>
                <w:webHidden/>
              </w:rPr>
              <w:t>1</w:t>
            </w:r>
            <w:r>
              <w:rPr>
                <w:noProof/>
                <w:webHidden/>
              </w:rPr>
              <w:fldChar w:fldCharType="end"/>
            </w:r>
          </w:hyperlink>
        </w:p>
        <w:p w14:paraId="4ABB4536" w14:textId="77777777" w:rsidR="001519E0" w:rsidRDefault="001519E0">
          <w:pPr>
            <w:pStyle w:val="TDC3"/>
            <w:tabs>
              <w:tab w:val="right" w:leader="dot" w:pos="9628"/>
            </w:tabs>
            <w:rPr>
              <w:rFonts w:cstheme="minorBidi"/>
              <w:noProof/>
            </w:rPr>
          </w:pPr>
          <w:hyperlink w:anchor="_Toc465621234" w:history="1">
            <w:r w:rsidRPr="00396381">
              <w:rPr>
                <w:rStyle w:val="Hipervnculo"/>
                <w:rFonts w:ascii="Arial" w:hAnsi="Arial" w:cs="Arial"/>
                <w:b/>
                <w:noProof/>
              </w:rPr>
              <w:t>1.2 - Placa de desarrollo ZedBoard</w:t>
            </w:r>
            <w:r>
              <w:rPr>
                <w:noProof/>
                <w:webHidden/>
              </w:rPr>
              <w:tab/>
            </w:r>
            <w:r>
              <w:rPr>
                <w:noProof/>
                <w:webHidden/>
              </w:rPr>
              <w:fldChar w:fldCharType="begin"/>
            </w:r>
            <w:r>
              <w:rPr>
                <w:noProof/>
                <w:webHidden/>
              </w:rPr>
              <w:instrText xml:space="preserve"> PAGEREF _Toc465621234 \h </w:instrText>
            </w:r>
            <w:r>
              <w:rPr>
                <w:noProof/>
                <w:webHidden/>
              </w:rPr>
            </w:r>
            <w:r>
              <w:rPr>
                <w:noProof/>
                <w:webHidden/>
              </w:rPr>
              <w:fldChar w:fldCharType="separate"/>
            </w:r>
            <w:r>
              <w:rPr>
                <w:noProof/>
                <w:webHidden/>
              </w:rPr>
              <w:t>2</w:t>
            </w:r>
            <w:r>
              <w:rPr>
                <w:noProof/>
                <w:webHidden/>
              </w:rPr>
              <w:fldChar w:fldCharType="end"/>
            </w:r>
          </w:hyperlink>
        </w:p>
        <w:p w14:paraId="0D5B0F1F" w14:textId="77777777" w:rsidR="001519E0" w:rsidRDefault="001519E0">
          <w:pPr>
            <w:pStyle w:val="TDC3"/>
            <w:tabs>
              <w:tab w:val="right" w:leader="dot" w:pos="9628"/>
            </w:tabs>
            <w:rPr>
              <w:rFonts w:cstheme="minorBidi"/>
              <w:noProof/>
            </w:rPr>
          </w:pPr>
          <w:hyperlink w:anchor="_Toc465621235" w:history="1">
            <w:r w:rsidRPr="00396381">
              <w:rPr>
                <w:rStyle w:val="Hipervnculo"/>
                <w:rFonts w:ascii="Arial" w:hAnsi="Arial" w:cs="Arial"/>
                <w:b/>
                <w:noProof/>
              </w:rPr>
              <w:t>1.3 - Placa con conversor A/D Pmod AD5</w:t>
            </w:r>
            <w:r>
              <w:rPr>
                <w:noProof/>
                <w:webHidden/>
              </w:rPr>
              <w:tab/>
            </w:r>
            <w:r>
              <w:rPr>
                <w:noProof/>
                <w:webHidden/>
              </w:rPr>
              <w:fldChar w:fldCharType="begin"/>
            </w:r>
            <w:r>
              <w:rPr>
                <w:noProof/>
                <w:webHidden/>
              </w:rPr>
              <w:instrText xml:space="preserve"> PAGEREF _Toc465621235 \h </w:instrText>
            </w:r>
            <w:r>
              <w:rPr>
                <w:noProof/>
                <w:webHidden/>
              </w:rPr>
            </w:r>
            <w:r>
              <w:rPr>
                <w:noProof/>
                <w:webHidden/>
              </w:rPr>
              <w:fldChar w:fldCharType="separate"/>
            </w:r>
            <w:r>
              <w:rPr>
                <w:noProof/>
                <w:webHidden/>
              </w:rPr>
              <w:t>3</w:t>
            </w:r>
            <w:r>
              <w:rPr>
                <w:noProof/>
                <w:webHidden/>
              </w:rPr>
              <w:fldChar w:fldCharType="end"/>
            </w:r>
          </w:hyperlink>
        </w:p>
        <w:p w14:paraId="795FDE51" w14:textId="77777777" w:rsidR="001519E0" w:rsidRDefault="001519E0">
          <w:pPr>
            <w:pStyle w:val="TDC3"/>
            <w:tabs>
              <w:tab w:val="right" w:leader="dot" w:pos="9628"/>
            </w:tabs>
            <w:rPr>
              <w:rFonts w:cstheme="minorBidi"/>
              <w:noProof/>
            </w:rPr>
          </w:pPr>
          <w:hyperlink w:anchor="_Toc465621236" w:history="1">
            <w:r w:rsidRPr="00396381">
              <w:rPr>
                <w:rStyle w:val="Hipervnculo"/>
                <w:rFonts w:ascii="Arial" w:hAnsi="Arial" w:cs="Arial"/>
                <w:b/>
                <w:noProof/>
              </w:rPr>
              <w:t>1.4 - Placa de interconexión FMC</w:t>
            </w:r>
            <w:r>
              <w:rPr>
                <w:noProof/>
                <w:webHidden/>
              </w:rPr>
              <w:tab/>
            </w:r>
            <w:r>
              <w:rPr>
                <w:noProof/>
                <w:webHidden/>
              </w:rPr>
              <w:fldChar w:fldCharType="begin"/>
            </w:r>
            <w:r>
              <w:rPr>
                <w:noProof/>
                <w:webHidden/>
              </w:rPr>
              <w:instrText xml:space="preserve"> PAGEREF _Toc465621236 \h </w:instrText>
            </w:r>
            <w:r>
              <w:rPr>
                <w:noProof/>
                <w:webHidden/>
              </w:rPr>
            </w:r>
            <w:r>
              <w:rPr>
                <w:noProof/>
                <w:webHidden/>
              </w:rPr>
              <w:fldChar w:fldCharType="separate"/>
            </w:r>
            <w:r>
              <w:rPr>
                <w:noProof/>
                <w:webHidden/>
              </w:rPr>
              <w:t>4</w:t>
            </w:r>
            <w:r>
              <w:rPr>
                <w:noProof/>
                <w:webHidden/>
              </w:rPr>
              <w:fldChar w:fldCharType="end"/>
            </w:r>
          </w:hyperlink>
        </w:p>
        <w:p w14:paraId="6DE0C342" w14:textId="77777777" w:rsidR="001519E0" w:rsidRDefault="001519E0">
          <w:pPr>
            <w:pStyle w:val="TDC2"/>
            <w:tabs>
              <w:tab w:val="right" w:leader="dot" w:pos="9628"/>
            </w:tabs>
            <w:rPr>
              <w:rFonts w:cstheme="minorBidi"/>
              <w:noProof/>
            </w:rPr>
          </w:pPr>
          <w:hyperlink w:anchor="_Toc465621237" w:history="1">
            <w:r w:rsidRPr="00396381">
              <w:rPr>
                <w:rStyle w:val="Hipervnculo"/>
                <w:rFonts w:ascii="Arial" w:hAnsi="Arial" w:cs="Arial"/>
                <w:b/>
                <w:noProof/>
              </w:rPr>
              <w:t>Capítulo 2: El USB</w:t>
            </w:r>
            <w:r>
              <w:rPr>
                <w:noProof/>
                <w:webHidden/>
              </w:rPr>
              <w:tab/>
            </w:r>
            <w:r>
              <w:rPr>
                <w:noProof/>
                <w:webHidden/>
              </w:rPr>
              <w:fldChar w:fldCharType="begin"/>
            </w:r>
            <w:r>
              <w:rPr>
                <w:noProof/>
                <w:webHidden/>
              </w:rPr>
              <w:instrText xml:space="preserve"> PAGEREF _Toc465621237 \h </w:instrText>
            </w:r>
            <w:r>
              <w:rPr>
                <w:noProof/>
                <w:webHidden/>
              </w:rPr>
            </w:r>
            <w:r>
              <w:rPr>
                <w:noProof/>
                <w:webHidden/>
              </w:rPr>
              <w:fldChar w:fldCharType="separate"/>
            </w:r>
            <w:r>
              <w:rPr>
                <w:noProof/>
                <w:webHidden/>
              </w:rPr>
              <w:t>6</w:t>
            </w:r>
            <w:r>
              <w:rPr>
                <w:noProof/>
                <w:webHidden/>
              </w:rPr>
              <w:fldChar w:fldCharType="end"/>
            </w:r>
          </w:hyperlink>
        </w:p>
        <w:p w14:paraId="62AFA24D" w14:textId="77777777" w:rsidR="001519E0" w:rsidRDefault="001519E0">
          <w:pPr>
            <w:pStyle w:val="TDC3"/>
            <w:tabs>
              <w:tab w:val="right" w:leader="dot" w:pos="9628"/>
            </w:tabs>
            <w:rPr>
              <w:rFonts w:cstheme="minorBidi"/>
              <w:noProof/>
            </w:rPr>
          </w:pPr>
          <w:hyperlink w:anchor="_Toc465621238" w:history="1">
            <w:r w:rsidRPr="00396381">
              <w:rPr>
                <w:rStyle w:val="Hipervnculo"/>
                <w:rFonts w:ascii="Arial" w:hAnsi="Arial" w:cs="Arial"/>
                <w:b/>
                <w:noProof/>
              </w:rPr>
              <w:t>2.1 - Origen y evolución del USB</w:t>
            </w:r>
            <w:r>
              <w:rPr>
                <w:noProof/>
                <w:webHidden/>
              </w:rPr>
              <w:tab/>
            </w:r>
            <w:r>
              <w:rPr>
                <w:noProof/>
                <w:webHidden/>
              </w:rPr>
              <w:fldChar w:fldCharType="begin"/>
            </w:r>
            <w:r>
              <w:rPr>
                <w:noProof/>
                <w:webHidden/>
              </w:rPr>
              <w:instrText xml:space="preserve"> PAGEREF _Toc465621238 \h </w:instrText>
            </w:r>
            <w:r>
              <w:rPr>
                <w:noProof/>
                <w:webHidden/>
              </w:rPr>
            </w:r>
            <w:r>
              <w:rPr>
                <w:noProof/>
                <w:webHidden/>
              </w:rPr>
              <w:fldChar w:fldCharType="separate"/>
            </w:r>
            <w:r>
              <w:rPr>
                <w:noProof/>
                <w:webHidden/>
              </w:rPr>
              <w:t>6</w:t>
            </w:r>
            <w:r>
              <w:rPr>
                <w:noProof/>
                <w:webHidden/>
              </w:rPr>
              <w:fldChar w:fldCharType="end"/>
            </w:r>
          </w:hyperlink>
        </w:p>
        <w:p w14:paraId="06F25066" w14:textId="77777777" w:rsidR="001519E0" w:rsidRDefault="001519E0">
          <w:pPr>
            <w:pStyle w:val="TDC3"/>
            <w:tabs>
              <w:tab w:val="left" w:pos="1100"/>
              <w:tab w:val="right" w:leader="dot" w:pos="9628"/>
            </w:tabs>
            <w:rPr>
              <w:rFonts w:cstheme="minorBidi"/>
              <w:noProof/>
            </w:rPr>
          </w:pPr>
          <w:hyperlink w:anchor="_Toc465621239" w:history="1">
            <w:r w:rsidRPr="00396381">
              <w:rPr>
                <w:rStyle w:val="Hipervnculo"/>
                <w:rFonts w:ascii="Arial" w:hAnsi="Arial" w:cs="Arial"/>
                <w:b/>
                <w:noProof/>
              </w:rPr>
              <w:t>2.2</w:t>
            </w:r>
            <w:r>
              <w:rPr>
                <w:rFonts w:cstheme="minorBidi"/>
                <w:noProof/>
              </w:rPr>
              <w:tab/>
            </w:r>
            <w:r w:rsidRPr="00396381">
              <w:rPr>
                <w:rStyle w:val="Hipervnculo"/>
                <w:rFonts w:ascii="Arial" w:hAnsi="Arial" w:cs="Arial"/>
                <w:b/>
                <w:noProof/>
              </w:rPr>
              <w:t>- Fundamentos del sistema USB 2.0</w:t>
            </w:r>
            <w:r>
              <w:rPr>
                <w:noProof/>
                <w:webHidden/>
              </w:rPr>
              <w:tab/>
            </w:r>
            <w:r>
              <w:rPr>
                <w:noProof/>
                <w:webHidden/>
              </w:rPr>
              <w:fldChar w:fldCharType="begin"/>
            </w:r>
            <w:r>
              <w:rPr>
                <w:noProof/>
                <w:webHidden/>
              </w:rPr>
              <w:instrText xml:space="preserve"> PAGEREF _Toc465621239 \h </w:instrText>
            </w:r>
            <w:r>
              <w:rPr>
                <w:noProof/>
                <w:webHidden/>
              </w:rPr>
            </w:r>
            <w:r>
              <w:rPr>
                <w:noProof/>
                <w:webHidden/>
              </w:rPr>
              <w:fldChar w:fldCharType="separate"/>
            </w:r>
            <w:r>
              <w:rPr>
                <w:noProof/>
                <w:webHidden/>
              </w:rPr>
              <w:t>6</w:t>
            </w:r>
            <w:r>
              <w:rPr>
                <w:noProof/>
                <w:webHidden/>
              </w:rPr>
              <w:fldChar w:fldCharType="end"/>
            </w:r>
          </w:hyperlink>
        </w:p>
        <w:p w14:paraId="1903062A" w14:textId="77777777" w:rsidR="001519E0" w:rsidRDefault="001519E0">
          <w:pPr>
            <w:pStyle w:val="TDC3"/>
            <w:tabs>
              <w:tab w:val="left" w:pos="1100"/>
              <w:tab w:val="right" w:leader="dot" w:pos="9628"/>
            </w:tabs>
            <w:rPr>
              <w:rFonts w:cstheme="minorBidi"/>
              <w:noProof/>
            </w:rPr>
          </w:pPr>
          <w:hyperlink w:anchor="_Toc465621240" w:history="1">
            <w:r w:rsidRPr="00396381">
              <w:rPr>
                <w:rStyle w:val="Hipervnculo"/>
                <w:rFonts w:ascii="Arial" w:hAnsi="Arial" w:cs="Arial"/>
                <w:b/>
                <w:noProof/>
              </w:rPr>
              <w:t>2.3</w:t>
            </w:r>
            <w:r>
              <w:rPr>
                <w:rFonts w:cstheme="minorBidi"/>
                <w:noProof/>
              </w:rPr>
              <w:tab/>
            </w:r>
            <w:r w:rsidRPr="00396381">
              <w:rPr>
                <w:rStyle w:val="Hipervnculo"/>
                <w:rFonts w:ascii="Arial" w:hAnsi="Arial" w:cs="Arial"/>
                <w:b/>
                <w:noProof/>
              </w:rPr>
              <w:t>- USB 3.0: Diferencias y mejoras respecto del USB 2.0</w:t>
            </w:r>
            <w:r>
              <w:rPr>
                <w:noProof/>
                <w:webHidden/>
              </w:rPr>
              <w:tab/>
            </w:r>
            <w:r>
              <w:rPr>
                <w:noProof/>
                <w:webHidden/>
              </w:rPr>
              <w:fldChar w:fldCharType="begin"/>
            </w:r>
            <w:r>
              <w:rPr>
                <w:noProof/>
                <w:webHidden/>
              </w:rPr>
              <w:instrText xml:space="preserve"> PAGEREF _Toc465621240 \h </w:instrText>
            </w:r>
            <w:r>
              <w:rPr>
                <w:noProof/>
                <w:webHidden/>
              </w:rPr>
            </w:r>
            <w:r>
              <w:rPr>
                <w:noProof/>
                <w:webHidden/>
              </w:rPr>
              <w:fldChar w:fldCharType="separate"/>
            </w:r>
            <w:r>
              <w:rPr>
                <w:noProof/>
                <w:webHidden/>
              </w:rPr>
              <w:t>14</w:t>
            </w:r>
            <w:r>
              <w:rPr>
                <w:noProof/>
                <w:webHidden/>
              </w:rPr>
              <w:fldChar w:fldCharType="end"/>
            </w:r>
          </w:hyperlink>
        </w:p>
        <w:p w14:paraId="24103A13" w14:textId="77777777" w:rsidR="001519E0" w:rsidRDefault="001519E0">
          <w:pPr>
            <w:pStyle w:val="TDC2"/>
            <w:tabs>
              <w:tab w:val="right" w:leader="dot" w:pos="9628"/>
            </w:tabs>
            <w:rPr>
              <w:rFonts w:cstheme="minorBidi"/>
              <w:noProof/>
            </w:rPr>
          </w:pPr>
          <w:hyperlink w:anchor="_Toc465621241" w:history="1">
            <w:r w:rsidRPr="00396381">
              <w:rPr>
                <w:rStyle w:val="Hipervnculo"/>
                <w:rFonts w:ascii="Arial" w:hAnsi="Arial" w:cs="Arial"/>
                <w:b/>
                <w:noProof/>
              </w:rPr>
              <w:t>Capítulo 3: Desarrollo de la interface USB - Visual C++ - MatLab</w:t>
            </w:r>
            <w:r>
              <w:rPr>
                <w:noProof/>
                <w:webHidden/>
              </w:rPr>
              <w:tab/>
            </w:r>
            <w:r>
              <w:rPr>
                <w:noProof/>
                <w:webHidden/>
              </w:rPr>
              <w:fldChar w:fldCharType="begin"/>
            </w:r>
            <w:r>
              <w:rPr>
                <w:noProof/>
                <w:webHidden/>
              </w:rPr>
              <w:instrText xml:space="preserve"> PAGEREF _Toc465621241 \h </w:instrText>
            </w:r>
            <w:r>
              <w:rPr>
                <w:noProof/>
                <w:webHidden/>
              </w:rPr>
            </w:r>
            <w:r>
              <w:rPr>
                <w:noProof/>
                <w:webHidden/>
              </w:rPr>
              <w:fldChar w:fldCharType="separate"/>
            </w:r>
            <w:r>
              <w:rPr>
                <w:noProof/>
                <w:webHidden/>
              </w:rPr>
              <w:t>20</w:t>
            </w:r>
            <w:r>
              <w:rPr>
                <w:noProof/>
                <w:webHidden/>
              </w:rPr>
              <w:fldChar w:fldCharType="end"/>
            </w:r>
          </w:hyperlink>
        </w:p>
        <w:p w14:paraId="1D90A2F3" w14:textId="77777777" w:rsidR="001519E0" w:rsidRDefault="001519E0">
          <w:pPr>
            <w:pStyle w:val="TDC3"/>
            <w:tabs>
              <w:tab w:val="right" w:leader="dot" w:pos="9628"/>
            </w:tabs>
            <w:rPr>
              <w:rFonts w:cstheme="minorBidi"/>
              <w:noProof/>
            </w:rPr>
          </w:pPr>
          <w:hyperlink w:anchor="_Toc465621242" w:history="1">
            <w:r w:rsidRPr="00396381">
              <w:rPr>
                <w:rStyle w:val="Hipervnculo"/>
                <w:rFonts w:ascii="Arial" w:hAnsi="Arial" w:cs="Arial"/>
                <w:b/>
                <w:noProof/>
              </w:rPr>
              <w:t>3.1 Librería CyAPI.lib de Cypress</w:t>
            </w:r>
            <w:r>
              <w:rPr>
                <w:noProof/>
                <w:webHidden/>
              </w:rPr>
              <w:tab/>
            </w:r>
            <w:r>
              <w:rPr>
                <w:noProof/>
                <w:webHidden/>
              </w:rPr>
              <w:fldChar w:fldCharType="begin"/>
            </w:r>
            <w:r>
              <w:rPr>
                <w:noProof/>
                <w:webHidden/>
              </w:rPr>
              <w:instrText xml:space="preserve"> PAGEREF _Toc465621242 \h </w:instrText>
            </w:r>
            <w:r>
              <w:rPr>
                <w:noProof/>
                <w:webHidden/>
              </w:rPr>
            </w:r>
            <w:r>
              <w:rPr>
                <w:noProof/>
                <w:webHidden/>
              </w:rPr>
              <w:fldChar w:fldCharType="separate"/>
            </w:r>
            <w:r>
              <w:rPr>
                <w:noProof/>
                <w:webHidden/>
              </w:rPr>
              <w:t>20</w:t>
            </w:r>
            <w:r>
              <w:rPr>
                <w:noProof/>
                <w:webHidden/>
              </w:rPr>
              <w:fldChar w:fldCharType="end"/>
            </w:r>
          </w:hyperlink>
        </w:p>
        <w:p w14:paraId="50C81905" w14:textId="77777777" w:rsidR="001519E0" w:rsidRDefault="001519E0">
          <w:pPr>
            <w:pStyle w:val="TDC3"/>
            <w:tabs>
              <w:tab w:val="right" w:leader="dot" w:pos="9628"/>
            </w:tabs>
            <w:rPr>
              <w:rFonts w:cstheme="minorBidi"/>
              <w:noProof/>
            </w:rPr>
          </w:pPr>
          <w:hyperlink w:anchor="_Toc465621243" w:history="1">
            <w:r w:rsidRPr="00396381">
              <w:rPr>
                <w:rStyle w:val="Hipervnculo"/>
                <w:rFonts w:ascii="Arial" w:hAnsi="Arial" w:cs="Arial"/>
                <w:b/>
                <w:noProof/>
              </w:rPr>
              <w:t>3.2 Creación del programa VS2010</w:t>
            </w:r>
            <w:r>
              <w:rPr>
                <w:noProof/>
                <w:webHidden/>
              </w:rPr>
              <w:tab/>
            </w:r>
            <w:r>
              <w:rPr>
                <w:noProof/>
                <w:webHidden/>
              </w:rPr>
              <w:fldChar w:fldCharType="begin"/>
            </w:r>
            <w:r>
              <w:rPr>
                <w:noProof/>
                <w:webHidden/>
              </w:rPr>
              <w:instrText xml:space="preserve"> PAGEREF _Toc465621243 \h </w:instrText>
            </w:r>
            <w:r>
              <w:rPr>
                <w:noProof/>
                <w:webHidden/>
              </w:rPr>
            </w:r>
            <w:r>
              <w:rPr>
                <w:noProof/>
                <w:webHidden/>
              </w:rPr>
              <w:fldChar w:fldCharType="separate"/>
            </w:r>
            <w:r>
              <w:rPr>
                <w:noProof/>
                <w:webHidden/>
              </w:rPr>
              <w:t>20</w:t>
            </w:r>
            <w:r>
              <w:rPr>
                <w:noProof/>
                <w:webHidden/>
              </w:rPr>
              <w:fldChar w:fldCharType="end"/>
            </w:r>
          </w:hyperlink>
        </w:p>
        <w:p w14:paraId="2774BF5E" w14:textId="77777777" w:rsidR="001519E0" w:rsidRDefault="001519E0">
          <w:pPr>
            <w:pStyle w:val="TDC3"/>
            <w:tabs>
              <w:tab w:val="right" w:leader="dot" w:pos="9628"/>
            </w:tabs>
            <w:rPr>
              <w:rFonts w:cstheme="minorBidi"/>
              <w:noProof/>
            </w:rPr>
          </w:pPr>
          <w:hyperlink w:anchor="_Toc465621244" w:history="1">
            <w:r w:rsidRPr="00396381">
              <w:rPr>
                <w:rStyle w:val="Hipervnculo"/>
                <w:rFonts w:ascii="Arial" w:hAnsi="Arial" w:cs="Arial"/>
                <w:b/>
                <w:noProof/>
              </w:rPr>
              <w:t>3.3 Creación de interface MatLab – VS 2010</w:t>
            </w:r>
            <w:r>
              <w:rPr>
                <w:noProof/>
                <w:webHidden/>
              </w:rPr>
              <w:tab/>
            </w:r>
            <w:r>
              <w:rPr>
                <w:noProof/>
                <w:webHidden/>
              </w:rPr>
              <w:fldChar w:fldCharType="begin"/>
            </w:r>
            <w:r>
              <w:rPr>
                <w:noProof/>
                <w:webHidden/>
              </w:rPr>
              <w:instrText xml:space="preserve"> PAGEREF _Toc465621244 \h </w:instrText>
            </w:r>
            <w:r>
              <w:rPr>
                <w:noProof/>
                <w:webHidden/>
              </w:rPr>
            </w:r>
            <w:r>
              <w:rPr>
                <w:noProof/>
                <w:webHidden/>
              </w:rPr>
              <w:fldChar w:fldCharType="separate"/>
            </w:r>
            <w:r>
              <w:rPr>
                <w:noProof/>
                <w:webHidden/>
              </w:rPr>
              <w:t>28</w:t>
            </w:r>
            <w:r>
              <w:rPr>
                <w:noProof/>
                <w:webHidden/>
              </w:rPr>
              <w:fldChar w:fldCharType="end"/>
            </w:r>
          </w:hyperlink>
        </w:p>
        <w:p w14:paraId="44DE37DD" w14:textId="77777777" w:rsidR="001519E0" w:rsidRDefault="001519E0">
          <w:pPr>
            <w:pStyle w:val="TDC2"/>
            <w:tabs>
              <w:tab w:val="right" w:leader="dot" w:pos="9628"/>
            </w:tabs>
            <w:rPr>
              <w:rFonts w:cstheme="minorBidi"/>
              <w:noProof/>
            </w:rPr>
          </w:pPr>
          <w:hyperlink w:anchor="_Toc465621245" w:history="1">
            <w:r w:rsidRPr="00396381">
              <w:rPr>
                <w:rStyle w:val="Hipervnculo"/>
                <w:rFonts w:ascii="Arial" w:hAnsi="Arial" w:cs="Arial"/>
                <w:b/>
                <w:noProof/>
              </w:rPr>
              <w:t>Capítulo 4: Interface conversor ADC - FPGA – EZ USB FX3 – USB</w:t>
            </w:r>
            <w:r>
              <w:rPr>
                <w:noProof/>
                <w:webHidden/>
              </w:rPr>
              <w:tab/>
            </w:r>
            <w:r>
              <w:rPr>
                <w:noProof/>
                <w:webHidden/>
              </w:rPr>
              <w:fldChar w:fldCharType="begin"/>
            </w:r>
            <w:r>
              <w:rPr>
                <w:noProof/>
                <w:webHidden/>
              </w:rPr>
              <w:instrText xml:space="preserve"> PAGEREF _Toc465621245 \h </w:instrText>
            </w:r>
            <w:r>
              <w:rPr>
                <w:noProof/>
                <w:webHidden/>
              </w:rPr>
            </w:r>
            <w:r>
              <w:rPr>
                <w:noProof/>
                <w:webHidden/>
              </w:rPr>
              <w:fldChar w:fldCharType="separate"/>
            </w:r>
            <w:r>
              <w:rPr>
                <w:noProof/>
                <w:webHidden/>
              </w:rPr>
              <w:t>39</w:t>
            </w:r>
            <w:r>
              <w:rPr>
                <w:noProof/>
                <w:webHidden/>
              </w:rPr>
              <w:fldChar w:fldCharType="end"/>
            </w:r>
          </w:hyperlink>
        </w:p>
        <w:p w14:paraId="1C11F467" w14:textId="77777777" w:rsidR="001519E0" w:rsidRDefault="001519E0">
          <w:pPr>
            <w:pStyle w:val="TDC3"/>
            <w:tabs>
              <w:tab w:val="right" w:leader="dot" w:pos="9628"/>
            </w:tabs>
            <w:rPr>
              <w:rFonts w:cstheme="minorBidi"/>
              <w:noProof/>
            </w:rPr>
          </w:pPr>
          <w:hyperlink w:anchor="_Toc465621246" w:history="1">
            <w:r w:rsidRPr="00396381">
              <w:rPr>
                <w:rStyle w:val="Hipervnculo"/>
                <w:rFonts w:ascii="Arial" w:hAnsi="Arial" w:cs="Arial"/>
                <w:b/>
                <w:noProof/>
              </w:rPr>
              <w:t>4.1 Interface FIFO Esclavo</w:t>
            </w:r>
            <w:r>
              <w:rPr>
                <w:noProof/>
                <w:webHidden/>
              </w:rPr>
              <w:tab/>
            </w:r>
            <w:r>
              <w:rPr>
                <w:noProof/>
                <w:webHidden/>
              </w:rPr>
              <w:fldChar w:fldCharType="begin"/>
            </w:r>
            <w:r>
              <w:rPr>
                <w:noProof/>
                <w:webHidden/>
              </w:rPr>
              <w:instrText xml:space="preserve"> PAGEREF _Toc465621246 \h </w:instrText>
            </w:r>
            <w:r>
              <w:rPr>
                <w:noProof/>
                <w:webHidden/>
              </w:rPr>
            </w:r>
            <w:r>
              <w:rPr>
                <w:noProof/>
                <w:webHidden/>
              </w:rPr>
              <w:fldChar w:fldCharType="separate"/>
            </w:r>
            <w:r>
              <w:rPr>
                <w:noProof/>
                <w:webHidden/>
              </w:rPr>
              <w:t>39</w:t>
            </w:r>
            <w:r>
              <w:rPr>
                <w:noProof/>
                <w:webHidden/>
              </w:rPr>
              <w:fldChar w:fldCharType="end"/>
            </w:r>
          </w:hyperlink>
        </w:p>
        <w:p w14:paraId="77D9C218" w14:textId="77777777" w:rsidR="001519E0" w:rsidRDefault="001519E0">
          <w:pPr>
            <w:pStyle w:val="TDC3"/>
            <w:tabs>
              <w:tab w:val="right" w:leader="dot" w:pos="9628"/>
            </w:tabs>
            <w:rPr>
              <w:rFonts w:cstheme="minorBidi"/>
              <w:noProof/>
            </w:rPr>
          </w:pPr>
          <w:hyperlink w:anchor="_Toc465621247" w:history="1">
            <w:r w:rsidRPr="00396381">
              <w:rPr>
                <w:rStyle w:val="Hipervnculo"/>
                <w:rFonts w:ascii="Arial" w:hAnsi="Arial" w:cs="Arial"/>
                <w:b/>
                <w:noProof/>
              </w:rPr>
              <w:t>4.2 Transferencias, hilos y zócalos</w:t>
            </w:r>
            <w:r>
              <w:rPr>
                <w:noProof/>
                <w:webHidden/>
              </w:rPr>
              <w:tab/>
            </w:r>
            <w:r>
              <w:rPr>
                <w:noProof/>
                <w:webHidden/>
              </w:rPr>
              <w:fldChar w:fldCharType="begin"/>
            </w:r>
            <w:r>
              <w:rPr>
                <w:noProof/>
                <w:webHidden/>
              </w:rPr>
              <w:instrText xml:space="preserve"> PAGEREF _Toc465621247 \h </w:instrText>
            </w:r>
            <w:r>
              <w:rPr>
                <w:noProof/>
                <w:webHidden/>
              </w:rPr>
            </w:r>
            <w:r>
              <w:rPr>
                <w:noProof/>
                <w:webHidden/>
              </w:rPr>
              <w:fldChar w:fldCharType="separate"/>
            </w:r>
            <w:r>
              <w:rPr>
                <w:noProof/>
                <w:webHidden/>
              </w:rPr>
              <w:t>43</w:t>
            </w:r>
            <w:r>
              <w:rPr>
                <w:noProof/>
                <w:webHidden/>
              </w:rPr>
              <w:fldChar w:fldCharType="end"/>
            </w:r>
          </w:hyperlink>
        </w:p>
        <w:p w14:paraId="77F81923" w14:textId="77777777" w:rsidR="001519E0" w:rsidRDefault="001519E0">
          <w:pPr>
            <w:pStyle w:val="TDC3"/>
            <w:tabs>
              <w:tab w:val="right" w:leader="dot" w:pos="9628"/>
            </w:tabs>
            <w:rPr>
              <w:rFonts w:cstheme="minorBidi"/>
              <w:noProof/>
            </w:rPr>
          </w:pPr>
          <w:hyperlink w:anchor="_Toc465621248" w:history="1">
            <w:r w:rsidRPr="00396381">
              <w:rPr>
                <w:rStyle w:val="Hipervnculo"/>
                <w:rFonts w:ascii="Arial" w:hAnsi="Arial" w:cs="Arial"/>
                <w:b/>
                <w:noProof/>
              </w:rPr>
              <w:t>4.3 Firmware del FX3 y código VHDL del FPGA</w:t>
            </w:r>
            <w:r>
              <w:rPr>
                <w:noProof/>
                <w:webHidden/>
              </w:rPr>
              <w:tab/>
            </w:r>
            <w:r>
              <w:rPr>
                <w:noProof/>
                <w:webHidden/>
              </w:rPr>
              <w:fldChar w:fldCharType="begin"/>
            </w:r>
            <w:r>
              <w:rPr>
                <w:noProof/>
                <w:webHidden/>
              </w:rPr>
              <w:instrText xml:space="preserve"> PAGEREF _Toc465621248 \h </w:instrText>
            </w:r>
            <w:r>
              <w:rPr>
                <w:noProof/>
                <w:webHidden/>
              </w:rPr>
            </w:r>
            <w:r>
              <w:rPr>
                <w:noProof/>
                <w:webHidden/>
              </w:rPr>
              <w:fldChar w:fldCharType="separate"/>
            </w:r>
            <w:r>
              <w:rPr>
                <w:noProof/>
                <w:webHidden/>
              </w:rPr>
              <w:t>44</w:t>
            </w:r>
            <w:r>
              <w:rPr>
                <w:noProof/>
                <w:webHidden/>
              </w:rPr>
              <w:fldChar w:fldCharType="end"/>
            </w:r>
          </w:hyperlink>
        </w:p>
        <w:p w14:paraId="03E94ED3" w14:textId="77777777" w:rsidR="001519E0" w:rsidRDefault="001519E0">
          <w:pPr>
            <w:pStyle w:val="TDC2"/>
            <w:tabs>
              <w:tab w:val="right" w:leader="dot" w:pos="9628"/>
            </w:tabs>
            <w:rPr>
              <w:rFonts w:cstheme="minorBidi"/>
              <w:noProof/>
            </w:rPr>
          </w:pPr>
          <w:hyperlink w:anchor="_Toc465621249" w:history="1">
            <w:r w:rsidRPr="00396381">
              <w:rPr>
                <w:rStyle w:val="Hipervnculo"/>
                <w:rFonts w:ascii="Arial" w:hAnsi="Arial" w:cs="Arial"/>
                <w:b/>
                <w:noProof/>
              </w:rPr>
              <w:t>Capítulo 5: Prueba del sistema y resultados obtenidos</w:t>
            </w:r>
            <w:r>
              <w:rPr>
                <w:noProof/>
                <w:webHidden/>
              </w:rPr>
              <w:tab/>
            </w:r>
            <w:r>
              <w:rPr>
                <w:noProof/>
                <w:webHidden/>
              </w:rPr>
              <w:fldChar w:fldCharType="begin"/>
            </w:r>
            <w:r>
              <w:rPr>
                <w:noProof/>
                <w:webHidden/>
              </w:rPr>
              <w:instrText xml:space="preserve"> PAGEREF _Toc465621249 \h </w:instrText>
            </w:r>
            <w:r>
              <w:rPr>
                <w:noProof/>
                <w:webHidden/>
              </w:rPr>
            </w:r>
            <w:r>
              <w:rPr>
                <w:noProof/>
                <w:webHidden/>
              </w:rPr>
              <w:fldChar w:fldCharType="separate"/>
            </w:r>
            <w:r>
              <w:rPr>
                <w:noProof/>
                <w:webHidden/>
              </w:rPr>
              <w:t>63</w:t>
            </w:r>
            <w:r>
              <w:rPr>
                <w:noProof/>
                <w:webHidden/>
              </w:rPr>
              <w:fldChar w:fldCharType="end"/>
            </w:r>
          </w:hyperlink>
        </w:p>
        <w:p w14:paraId="2881B8EA" w14:textId="77777777" w:rsidR="001519E0" w:rsidRDefault="001519E0">
          <w:pPr>
            <w:pStyle w:val="TDC1"/>
            <w:tabs>
              <w:tab w:val="right" w:leader="dot" w:pos="9628"/>
            </w:tabs>
            <w:rPr>
              <w:rFonts w:cstheme="minorBidi"/>
              <w:noProof/>
            </w:rPr>
          </w:pPr>
          <w:hyperlink w:anchor="_Toc465621250" w:history="1">
            <w:r w:rsidRPr="00396381">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_Toc465621250 \h </w:instrText>
            </w:r>
            <w:r>
              <w:rPr>
                <w:noProof/>
                <w:webHidden/>
              </w:rPr>
            </w:r>
            <w:r>
              <w:rPr>
                <w:noProof/>
                <w:webHidden/>
              </w:rPr>
              <w:fldChar w:fldCharType="separate"/>
            </w:r>
            <w:r>
              <w:rPr>
                <w:noProof/>
                <w:webHidden/>
              </w:rPr>
              <w:t>66</w:t>
            </w:r>
            <w:r>
              <w:rPr>
                <w:noProof/>
                <w:webHidden/>
              </w:rPr>
              <w:fldChar w:fldCharType="end"/>
            </w:r>
          </w:hyperlink>
        </w:p>
        <w:p w14:paraId="139FAEB2" w14:textId="77777777" w:rsidR="001519E0" w:rsidRDefault="001519E0">
          <w:pPr>
            <w:pStyle w:val="TDC1"/>
            <w:tabs>
              <w:tab w:val="right" w:leader="dot" w:pos="9628"/>
            </w:tabs>
            <w:rPr>
              <w:rFonts w:cstheme="minorBidi"/>
              <w:noProof/>
            </w:rPr>
          </w:pPr>
          <w:hyperlink w:anchor="_Toc465621251" w:history="1">
            <w:r w:rsidRPr="00396381">
              <w:rPr>
                <w:rStyle w:val="Hipervnculo"/>
                <w:rFonts w:ascii="Arial" w:hAnsi="Arial" w:cs="Arial"/>
                <w:b/>
                <w:noProof/>
              </w:rPr>
              <w:t>Bibliografía</w:t>
            </w:r>
            <w:r>
              <w:rPr>
                <w:noProof/>
                <w:webHidden/>
              </w:rPr>
              <w:tab/>
            </w:r>
            <w:r>
              <w:rPr>
                <w:noProof/>
                <w:webHidden/>
              </w:rPr>
              <w:fldChar w:fldCharType="begin"/>
            </w:r>
            <w:r>
              <w:rPr>
                <w:noProof/>
                <w:webHidden/>
              </w:rPr>
              <w:instrText xml:space="preserve"> PAGEREF _Toc465621251 \h </w:instrText>
            </w:r>
            <w:r>
              <w:rPr>
                <w:noProof/>
                <w:webHidden/>
              </w:rPr>
            </w:r>
            <w:r>
              <w:rPr>
                <w:noProof/>
                <w:webHidden/>
              </w:rPr>
              <w:fldChar w:fldCharType="separate"/>
            </w:r>
            <w:r>
              <w:rPr>
                <w:noProof/>
                <w:webHidden/>
              </w:rPr>
              <w:t>68</w:t>
            </w:r>
            <w:r>
              <w:rPr>
                <w:noProof/>
                <w:webHidden/>
              </w:rPr>
              <w:fldChar w:fldCharType="end"/>
            </w:r>
          </w:hyperlink>
        </w:p>
        <w:p w14:paraId="3946C9EC" w14:textId="77777777" w:rsidR="00193FE1" w:rsidRDefault="00193FE1">
          <w:r>
            <w:rPr>
              <w:b/>
              <w:bCs/>
            </w:rPr>
            <w:fldChar w:fldCharType="end"/>
          </w:r>
        </w:p>
      </w:sdtContent>
    </w:sdt>
    <w:p w14:paraId="6BBD47F6" w14:textId="77777777" w:rsidR="00E40A50" w:rsidRDefault="00E40A50" w:rsidP="00231873">
      <w:pPr>
        <w:spacing w:after="20"/>
        <w:rPr>
          <w:rFonts w:ascii="Arial" w:hAnsi="Arial" w:cs="Arial"/>
          <w:sz w:val="28"/>
          <w:szCs w:val="32"/>
        </w:rPr>
      </w:pPr>
    </w:p>
    <w:p w14:paraId="577E916A" w14:textId="77777777" w:rsidR="00916C5A" w:rsidRDefault="00916C5A" w:rsidP="00231873">
      <w:pPr>
        <w:spacing w:after="20"/>
        <w:rPr>
          <w:rFonts w:ascii="Arial" w:hAnsi="Arial" w:cs="Arial"/>
          <w:sz w:val="28"/>
          <w:szCs w:val="32"/>
        </w:rPr>
      </w:pPr>
    </w:p>
    <w:p w14:paraId="2D9D82D3" w14:textId="77777777" w:rsidR="00916C5A" w:rsidRDefault="00916C5A" w:rsidP="00231873">
      <w:pPr>
        <w:spacing w:after="20"/>
        <w:rPr>
          <w:rFonts w:ascii="Arial" w:hAnsi="Arial" w:cs="Arial"/>
          <w:sz w:val="28"/>
          <w:szCs w:val="32"/>
        </w:rPr>
      </w:pPr>
    </w:p>
    <w:p w14:paraId="0EB0A109" w14:textId="77777777" w:rsidR="00E40A50" w:rsidRDefault="00E40A50" w:rsidP="00231873">
      <w:pPr>
        <w:spacing w:after="20"/>
        <w:rPr>
          <w:rFonts w:ascii="Arial" w:hAnsi="Arial" w:cs="Arial"/>
          <w:sz w:val="28"/>
          <w:szCs w:val="32"/>
        </w:rPr>
      </w:pPr>
    </w:p>
    <w:p w14:paraId="291E9B94" w14:textId="77777777" w:rsidR="00E40A50" w:rsidRDefault="00E40A50" w:rsidP="00231873">
      <w:pPr>
        <w:spacing w:after="20"/>
        <w:rPr>
          <w:rFonts w:ascii="Arial" w:hAnsi="Arial" w:cs="Arial"/>
          <w:sz w:val="28"/>
          <w:szCs w:val="32"/>
        </w:rPr>
      </w:pPr>
    </w:p>
    <w:p w14:paraId="16435748" w14:textId="77777777" w:rsidR="00E40A50" w:rsidRDefault="00E40A50" w:rsidP="00231873">
      <w:pPr>
        <w:spacing w:after="20"/>
        <w:rPr>
          <w:rFonts w:ascii="Arial" w:hAnsi="Arial" w:cs="Arial"/>
          <w:sz w:val="28"/>
          <w:szCs w:val="32"/>
        </w:rPr>
      </w:pPr>
    </w:p>
    <w:p w14:paraId="307828D1" w14:textId="77777777" w:rsidR="00E40A50" w:rsidRDefault="00E40A50" w:rsidP="00231873">
      <w:pPr>
        <w:spacing w:after="20"/>
        <w:rPr>
          <w:rFonts w:ascii="Arial" w:hAnsi="Arial" w:cs="Arial"/>
          <w:sz w:val="28"/>
          <w:szCs w:val="32"/>
        </w:rPr>
      </w:pPr>
    </w:p>
    <w:p w14:paraId="0CC2B498" w14:textId="77777777" w:rsidR="00E40A50" w:rsidRDefault="00E40A50" w:rsidP="00231873">
      <w:pPr>
        <w:spacing w:after="20"/>
        <w:rPr>
          <w:rFonts w:ascii="Arial" w:hAnsi="Arial" w:cs="Arial"/>
          <w:sz w:val="28"/>
          <w:szCs w:val="32"/>
        </w:rPr>
      </w:pPr>
    </w:p>
    <w:p w14:paraId="2496D674" w14:textId="77777777" w:rsidR="00E40A50" w:rsidRDefault="00E40A50" w:rsidP="00231873">
      <w:pPr>
        <w:spacing w:after="20"/>
        <w:rPr>
          <w:rFonts w:ascii="Arial" w:hAnsi="Arial" w:cs="Arial"/>
          <w:sz w:val="28"/>
          <w:szCs w:val="32"/>
        </w:rPr>
      </w:pPr>
    </w:p>
    <w:p w14:paraId="49ADF290" w14:textId="77777777" w:rsidR="00E40A50" w:rsidRDefault="00E40A50" w:rsidP="00231873">
      <w:pPr>
        <w:spacing w:after="20"/>
        <w:rPr>
          <w:rFonts w:ascii="Arial" w:hAnsi="Arial" w:cs="Arial"/>
          <w:sz w:val="28"/>
          <w:szCs w:val="32"/>
        </w:rPr>
      </w:pPr>
    </w:p>
    <w:p w14:paraId="313F50A9" w14:textId="77777777" w:rsidR="00E851CA" w:rsidRDefault="00E851CA" w:rsidP="00231873">
      <w:pPr>
        <w:spacing w:after="20"/>
        <w:rPr>
          <w:rFonts w:ascii="Arial" w:hAnsi="Arial" w:cs="Arial"/>
          <w:sz w:val="28"/>
          <w:szCs w:val="32"/>
        </w:rPr>
      </w:pPr>
    </w:p>
    <w:p w14:paraId="65062EC5" w14:textId="77777777" w:rsidR="00B640D7" w:rsidRPr="00B640D7" w:rsidRDefault="00B640D7">
      <w:pPr>
        <w:pStyle w:val="Tabladeilustraciones"/>
        <w:tabs>
          <w:tab w:val="right" w:leader="dot" w:pos="9628"/>
        </w:tabs>
        <w:rPr>
          <w:rFonts w:ascii="Arial" w:hAnsi="Arial" w:cs="Arial"/>
          <w:b/>
          <w:sz w:val="32"/>
          <w:szCs w:val="32"/>
        </w:rPr>
      </w:pPr>
      <w:r w:rsidRPr="00B640D7">
        <w:rPr>
          <w:rFonts w:ascii="Arial" w:hAnsi="Arial" w:cs="Arial"/>
          <w:b/>
          <w:sz w:val="32"/>
          <w:szCs w:val="32"/>
        </w:rPr>
        <w:lastRenderedPageBreak/>
        <w:t>Índice de figuras:</w:t>
      </w:r>
    </w:p>
    <w:p w14:paraId="7EEE0527" w14:textId="77777777" w:rsidR="005D0922" w:rsidRDefault="006C3F30">
      <w:pPr>
        <w:pStyle w:val="Tabladeilustraciones"/>
        <w:tabs>
          <w:tab w:val="right" w:leader="dot" w:pos="9628"/>
        </w:tabs>
        <w:rPr>
          <w:rFonts w:eastAsiaTheme="minorEastAsia"/>
          <w:noProof/>
          <w:lang w:val="es-ES" w:eastAsia="es-ES"/>
        </w:rPr>
      </w:pPr>
      <w:r>
        <w:rPr>
          <w:rFonts w:ascii="Arial" w:hAnsi="Arial" w:cs="Arial"/>
          <w:sz w:val="28"/>
          <w:szCs w:val="32"/>
        </w:rPr>
        <w:fldChar w:fldCharType="begin"/>
      </w:r>
      <w:r>
        <w:rPr>
          <w:rFonts w:ascii="Arial" w:hAnsi="Arial" w:cs="Arial"/>
          <w:sz w:val="28"/>
          <w:szCs w:val="32"/>
        </w:rPr>
        <w:instrText xml:space="preserve"> TOC \h \z \c "Figura" </w:instrText>
      </w:r>
      <w:r>
        <w:rPr>
          <w:rFonts w:ascii="Arial" w:hAnsi="Arial" w:cs="Arial"/>
          <w:sz w:val="28"/>
          <w:szCs w:val="32"/>
        </w:rPr>
        <w:fldChar w:fldCharType="separate"/>
      </w:r>
      <w:hyperlink w:anchor="_Toc465465557" w:history="1">
        <w:r w:rsidR="005D0922" w:rsidRPr="00EB4D44">
          <w:rPr>
            <w:rStyle w:val="Hipervnculo"/>
            <w:noProof/>
          </w:rPr>
          <w:t>Figura 1: Diagrama de bloques conexión de sistema completo</w:t>
        </w:r>
        <w:r w:rsidR="005D0922">
          <w:rPr>
            <w:noProof/>
            <w:webHidden/>
          </w:rPr>
          <w:tab/>
        </w:r>
        <w:r w:rsidR="005D0922">
          <w:rPr>
            <w:noProof/>
            <w:webHidden/>
          </w:rPr>
          <w:fldChar w:fldCharType="begin"/>
        </w:r>
        <w:r w:rsidR="005D0922">
          <w:rPr>
            <w:noProof/>
            <w:webHidden/>
          </w:rPr>
          <w:instrText xml:space="preserve"> PAGEREF _Toc465465557 \h </w:instrText>
        </w:r>
        <w:r w:rsidR="005D0922">
          <w:rPr>
            <w:noProof/>
            <w:webHidden/>
          </w:rPr>
        </w:r>
        <w:r w:rsidR="005D0922">
          <w:rPr>
            <w:noProof/>
            <w:webHidden/>
          </w:rPr>
          <w:fldChar w:fldCharType="separate"/>
        </w:r>
        <w:r w:rsidR="005D0922">
          <w:rPr>
            <w:noProof/>
            <w:webHidden/>
          </w:rPr>
          <w:t>1</w:t>
        </w:r>
        <w:r w:rsidR="005D0922">
          <w:rPr>
            <w:noProof/>
            <w:webHidden/>
          </w:rPr>
          <w:fldChar w:fldCharType="end"/>
        </w:r>
      </w:hyperlink>
    </w:p>
    <w:p w14:paraId="0C48A69A" w14:textId="77777777" w:rsidR="005D0922" w:rsidRDefault="004C4A07">
      <w:pPr>
        <w:pStyle w:val="Tabladeilustraciones"/>
        <w:tabs>
          <w:tab w:val="right" w:leader="dot" w:pos="9628"/>
        </w:tabs>
        <w:rPr>
          <w:rFonts w:eastAsiaTheme="minorEastAsia"/>
          <w:noProof/>
          <w:lang w:val="es-ES" w:eastAsia="es-ES"/>
        </w:rPr>
      </w:pPr>
      <w:hyperlink w:anchor="_Toc465465558" w:history="1">
        <w:r w:rsidR="005D0922" w:rsidRPr="00EB4D44">
          <w:rPr>
            <w:rStyle w:val="Hipervnculo"/>
            <w:noProof/>
          </w:rPr>
          <w:t>Figura 2: Kit CYUSB3KIT-001</w:t>
        </w:r>
        <w:r w:rsidR="005D0922">
          <w:rPr>
            <w:noProof/>
            <w:webHidden/>
          </w:rPr>
          <w:tab/>
        </w:r>
        <w:r w:rsidR="005D0922">
          <w:rPr>
            <w:noProof/>
            <w:webHidden/>
          </w:rPr>
          <w:fldChar w:fldCharType="begin"/>
        </w:r>
        <w:r w:rsidR="005D0922">
          <w:rPr>
            <w:noProof/>
            <w:webHidden/>
          </w:rPr>
          <w:instrText xml:space="preserve"> PAGEREF _Toc465465558 \h </w:instrText>
        </w:r>
        <w:r w:rsidR="005D0922">
          <w:rPr>
            <w:noProof/>
            <w:webHidden/>
          </w:rPr>
        </w:r>
        <w:r w:rsidR="005D0922">
          <w:rPr>
            <w:noProof/>
            <w:webHidden/>
          </w:rPr>
          <w:fldChar w:fldCharType="separate"/>
        </w:r>
        <w:r w:rsidR="005D0922">
          <w:rPr>
            <w:noProof/>
            <w:webHidden/>
          </w:rPr>
          <w:t>2</w:t>
        </w:r>
        <w:r w:rsidR="005D0922">
          <w:rPr>
            <w:noProof/>
            <w:webHidden/>
          </w:rPr>
          <w:fldChar w:fldCharType="end"/>
        </w:r>
      </w:hyperlink>
    </w:p>
    <w:p w14:paraId="5A2C181E" w14:textId="77777777" w:rsidR="005D0922" w:rsidRDefault="004C4A07">
      <w:pPr>
        <w:pStyle w:val="Tabladeilustraciones"/>
        <w:tabs>
          <w:tab w:val="right" w:leader="dot" w:pos="9628"/>
        </w:tabs>
        <w:rPr>
          <w:rFonts w:eastAsiaTheme="minorEastAsia"/>
          <w:noProof/>
          <w:lang w:val="es-ES" w:eastAsia="es-ES"/>
        </w:rPr>
      </w:pPr>
      <w:hyperlink w:anchor="_Toc465465559" w:history="1">
        <w:r w:rsidR="005D0922" w:rsidRPr="00EB4D44">
          <w:rPr>
            <w:rStyle w:val="Hipervnculo"/>
            <w:noProof/>
          </w:rPr>
          <w:t>Figura 3: Kit de desarrollo ZedBoard</w:t>
        </w:r>
        <w:r w:rsidR="005D0922">
          <w:rPr>
            <w:noProof/>
            <w:webHidden/>
          </w:rPr>
          <w:tab/>
        </w:r>
        <w:r w:rsidR="005D0922">
          <w:rPr>
            <w:noProof/>
            <w:webHidden/>
          </w:rPr>
          <w:fldChar w:fldCharType="begin"/>
        </w:r>
        <w:r w:rsidR="005D0922">
          <w:rPr>
            <w:noProof/>
            <w:webHidden/>
          </w:rPr>
          <w:instrText xml:space="preserve"> PAGEREF _Toc465465559 \h </w:instrText>
        </w:r>
        <w:r w:rsidR="005D0922">
          <w:rPr>
            <w:noProof/>
            <w:webHidden/>
          </w:rPr>
        </w:r>
        <w:r w:rsidR="005D0922">
          <w:rPr>
            <w:noProof/>
            <w:webHidden/>
          </w:rPr>
          <w:fldChar w:fldCharType="separate"/>
        </w:r>
        <w:r w:rsidR="005D0922">
          <w:rPr>
            <w:noProof/>
            <w:webHidden/>
          </w:rPr>
          <w:t>3</w:t>
        </w:r>
        <w:r w:rsidR="005D0922">
          <w:rPr>
            <w:noProof/>
            <w:webHidden/>
          </w:rPr>
          <w:fldChar w:fldCharType="end"/>
        </w:r>
      </w:hyperlink>
    </w:p>
    <w:p w14:paraId="68A61D40" w14:textId="77777777" w:rsidR="005D0922" w:rsidRDefault="004C4A07">
      <w:pPr>
        <w:pStyle w:val="Tabladeilustraciones"/>
        <w:tabs>
          <w:tab w:val="right" w:leader="dot" w:pos="9628"/>
        </w:tabs>
        <w:rPr>
          <w:rFonts w:eastAsiaTheme="minorEastAsia"/>
          <w:noProof/>
          <w:lang w:val="es-ES" w:eastAsia="es-ES"/>
        </w:rPr>
      </w:pPr>
      <w:hyperlink w:anchor="_Toc465465560" w:history="1">
        <w:r w:rsidR="005D0922" w:rsidRPr="00EB4D44">
          <w:rPr>
            <w:rStyle w:val="Hipervnculo"/>
            <w:noProof/>
          </w:rPr>
          <w:t>Figura 4: Pmod AD5</w:t>
        </w:r>
        <w:r w:rsidR="005D0922">
          <w:rPr>
            <w:noProof/>
            <w:webHidden/>
          </w:rPr>
          <w:tab/>
        </w:r>
        <w:r w:rsidR="005D0922">
          <w:rPr>
            <w:noProof/>
            <w:webHidden/>
          </w:rPr>
          <w:fldChar w:fldCharType="begin"/>
        </w:r>
        <w:r w:rsidR="005D0922">
          <w:rPr>
            <w:noProof/>
            <w:webHidden/>
          </w:rPr>
          <w:instrText xml:space="preserve"> PAGEREF _Toc465465560 \h </w:instrText>
        </w:r>
        <w:r w:rsidR="005D0922">
          <w:rPr>
            <w:noProof/>
            <w:webHidden/>
          </w:rPr>
        </w:r>
        <w:r w:rsidR="005D0922">
          <w:rPr>
            <w:noProof/>
            <w:webHidden/>
          </w:rPr>
          <w:fldChar w:fldCharType="separate"/>
        </w:r>
        <w:r w:rsidR="005D0922">
          <w:rPr>
            <w:noProof/>
            <w:webHidden/>
          </w:rPr>
          <w:t>4</w:t>
        </w:r>
        <w:r w:rsidR="005D0922">
          <w:rPr>
            <w:noProof/>
            <w:webHidden/>
          </w:rPr>
          <w:fldChar w:fldCharType="end"/>
        </w:r>
      </w:hyperlink>
    </w:p>
    <w:p w14:paraId="47BCFEBC" w14:textId="77777777" w:rsidR="005D0922" w:rsidRDefault="004C4A07">
      <w:pPr>
        <w:pStyle w:val="Tabladeilustraciones"/>
        <w:tabs>
          <w:tab w:val="right" w:leader="dot" w:pos="9628"/>
        </w:tabs>
        <w:rPr>
          <w:rFonts w:eastAsiaTheme="minorEastAsia"/>
          <w:noProof/>
          <w:lang w:val="es-ES" w:eastAsia="es-ES"/>
        </w:rPr>
      </w:pPr>
      <w:hyperlink w:anchor="_Toc465465561" w:history="1">
        <w:r w:rsidR="005D0922" w:rsidRPr="00EB4D44">
          <w:rPr>
            <w:rStyle w:val="Hipervnculo"/>
            <w:noProof/>
          </w:rPr>
          <w:t>Figura 5: Conector FMC</w:t>
        </w:r>
        <w:r w:rsidR="005D0922">
          <w:rPr>
            <w:noProof/>
            <w:webHidden/>
          </w:rPr>
          <w:tab/>
        </w:r>
        <w:r w:rsidR="005D0922">
          <w:rPr>
            <w:noProof/>
            <w:webHidden/>
          </w:rPr>
          <w:fldChar w:fldCharType="begin"/>
        </w:r>
        <w:r w:rsidR="005D0922">
          <w:rPr>
            <w:noProof/>
            <w:webHidden/>
          </w:rPr>
          <w:instrText xml:space="preserve"> PAGEREF _Toc465465561 \h </w:instrText>
        </w:r>
        <w:r w:rsidR="005D0922">
          <w:rPr>
            <w:noProof/>
            <w:webHidden/>
          </w:rPr>
        </w:r>
        <w:r w:rsidR="005D0922">
          <w:rPr>
            <w:noProof/>
            <w:webHidden/>
          </w:rPr>
          <w:fldChar w:fldCharType="separate"/>
        </w:r>
        <w:r w:rsidR="005D0922">
          <w:rPr>
            <w:noProof/>
            <w:webHidden/>
          </w:rPr>
          <w:t>4</w:t>
        </w:r>
        <w:r w:rsidR="005D0922">
          <w:rPr>
            <w:noProof/>
            <w:webHidden/>
          </w:rPr>
          <w:fldChar w:fldCharType="end"/>
        </w:r>
      </w:hyperlink>
    </w:p>
    <w:p w14:paraId="38854E03" w14:textId="77777777" w:rsidR="005D0922" w:rsidRDefault="004C4A07">
      <w:pPr>
        <w:pStyle w:val="Tabladeilustraciones"/>
        <w:tabs>
          <w:tab w:val="right" w:leader="dot" w:pos="9628"/>
        </w:tabs>
        <w:rPr>
          <w:rFonts w:eastAsiaTheme="minorEastAsia"/>
          <w:noProof/>
          <w:lang w:val="es-ES" w:eastAsia="es-ES"/>
        </w:rPr>
      </w:pPr>
      <w:hyperlink w:anchor="_Toc465465562" w:history="1">
        <w:r w:rsidR="005D0922" w:rsidRPr="00EB4D44">
          <w:rPr>
            <w:rStyle w:val="Hipervnculo"/>
            <w:noProof/>
          </w:rPr>
          <w:t>Figura 6: Placa ZedBoard y CYUSB3FX con FMC</w:t>
        </w:r>
        <w:r w:rsidR="005D0922">
          <w:rPr>
            <w:noProof/>
            <w:webHidden/>
          </w:rPr>
          <w:tab/>
        </w:r>
        <w:r w:rsidR="005D0922">
          <w:rPr>
            <w:noProof/>
            <w:webHidden/>
          </w:rPr>
          <w:fldChar w:fldCharType="begin"/>
        </w:r>
        <w:r w:rsidR="005D0922">
          <w:rPr>
            <w:noProof/>
            <w:webHidden/>
          </w:rPr>
          <w:instrText xml:space="preserve"> PAGEREF _Toc465465562 \h </w:instrText>
        </w:r>
        <w:r w:rsidR="005D0922">
          <w:rPr>
            <w:noProof/>
            <w:webHidden/>
          </w:rPr>
        </w:r>
        <w:r w:rsidR="005D0922">
          <w:rPr>
            <w:noProof/>
            <w:webHidden/>
          </w:rPr>
          <w:fldChar w:fldCharType="separate"/>
        </w:r>
        <w:r w:rsidR="005D0922">
          <w:rPr>
            <w:noProof/>
            <w:webHidden/>
          </w:rPr>
          <w:t>5</w:t>
        </w:r>
        <w:r w:rsidR="005D0922">
          <w:rPr>
            <w:noProof/>
            <w:webHidden/>
          </w:rPr>
          <w:fldChar w:fldCharType="end"/>
        </w:r>
      </w:hyperlink>
    </w:p>
    <w:p w14:paraId="6D0E8927" w14:textId="77777777" w:rsidR="005D0922" w:rsidRDefault="004C4A07">
      <w:pPr>
        <w:pStyle w:val="Tabladeilustraciones"/>
        <w:tabs>
          <w:tab w:val="right" w:leader="dot" w:pos="9628"/>
        </w:tabs>
        <w:rPr>
          <w:rFonts w:eastAsiaTheme="minorEastAsia"/>
          <w:noProof/>
          <w:lang w:val="es-ES" w:eastAsia="es-ES"/>
        </w:rPr>
      </w:pPr>
      <w:hyperlink w:anchor="_Toc465465563" w:history="1">
        <w:r w:rsidR="005D0922" w:rsidRPr="00EB4D44">
          <w:rPr>
            <w:rStyle w:val="Hipervnculo"/>
            <w:noProof/>
          </w:rPr>
          <w:t>Figura 7 : Paquete de transferencia de salida</w:t>
        </w:r>
        <w:r w:rsidR="005D0922">
          <w:rPr>
            <w:noProof/>
            <w:webHidden/>
          </w:rPr>
          <w:tab/>
        </w:r>
        <w:r w:rsidR="005D0922">
          <w:rPr>
            <w:noProof/>
            <w:webHidden/>
          </w:rPr>
          <w:fldChar w:fldCharType="begin"/>
        </w:r>
        <w:r w:rsidR="005D0922">
          <w:rPr>
            <w:noProof/>
            <w:webHidden/>
          </w:rPr>
          <w:instrText xml:space="preserve"> PAGEREF _Toc465465563 \h </w:instrText>
        </w:r>
        <w:r w:rsidR="005D0922">
          <w:rPr>
            <w:noProof/>
            <w:webHidden/>
          </w:rPr>
        </w:r>
        <w:r w:rsidR="005D0922">
          <w:rPr>
            <w:noProof/>
            <w:webHidden/>
          </w:rPr>
          <w:fldChar w:fldCharType="separate"/>
        </w:r>
        <w:r w:rsidR="005D0922">
          <w:rPr>
            <w:noProof/>
            <w:webHidden/>
          </w:rPr>
          <w:t>9</w:t>
        </w:r>
        <w:r w:rsidR="005D0922">
          <w:rPr>
            <w:noProof/>
            <w:webHidden/>
          </w:rPr>
          <w:fldChar w:fldCharType="end"/>
        </w:r>
      </w:hyperlink>
    </w:p>
    <w:p w14:paraId="61B0829F" w14:textId="77777777" w:rsidR="005D0922" w:rsidRDefault="004C4A07">
      <w:pPr>
        <w:pStyle w:val="Tabladeilustraciones"/>
        <w:tabs>
          <w:tab w:val="right" w:leader="dot" w:pos="9628"/>
        </w:tabs>
        <w:rPr>
          <w:rFonts w:eastAsiaTheme="minorEastAsia"/>
          <w:noProof/>
          <w:lang w:val="es-ES" w:eastAsia="es-ES"/>
        </w:rPr>
      </w:pPr>
      <w:hyperlink w:anchor="_Toc465465564" w:history="1">
        <w:r w:rsidR="005D0922" w:rsidRPr="00EB4D44">
          <w:rPr>
            <w:rStyle w:val="Hipervnculo"/>
            <w:noProof/>
          </w:rPr>
          <w:t>Figura 8: Transferencias masivas de entrada y salida</w:t>
        </w:r>
        <w:r w:rsidR="005D0922">
          <w:rPr>
            <w:noProof/>
            <w:webHidden/>
          </w:rPr>
          <w:tab/>
        </w:r>
        <w:r w:rsidR="005D0922">
          <w:rPr>
            <w:noProof/>
            <w:webHidden/>
          </w:rPr>
          <w:fldChar w:fldCharType="begin"/>
        </w:r>
        <w:r w:rsidR="005D0922">
          <w:rPr>
            <w:noProof/>
            <w:webHidden/>
          </w:rPr>
          <w:instrText xml:space="preserve"> PAGEREF _Toc465465564 \h </w:instrText>
        </w:r>
        <w:r w:rsidR="005D0922">
          <w:rPr>
            <w:noProof/>
            <w:webHidden/>
          </w:rPr>
        </w:r>
        <w:r w:rsidR="005D0922">
          <w:rPr>
            <w:noProof/>
            <w:webHidden/>
          </w:rPr>
          <w:fldChar w:fldCharType="separate"/>
        </w:r>
        <w:r w:rsidR="005D0922">
          <w:rPr>
            <w:noProof/>
            <w:webHidden/>
          </w:rPr>
          <w:t>11</w:t>
        </w:r>
        <w:r w:rsidR="005D0922">
          <w:rPr>
            <w:noProof/>
            <w:webHidden/>
          </w:rPr>
          <w:fldChar w:fldCharType="end"/>
        </w:r>
      </w:hyperlink>
    </w:p>
    <w:p w14:paraId="4B8FE581" w14:textId="77777777" w:rsidR="005D0922" w:rsidRDefault="004C4A07">
      <w:pPr>
        <w:pStyle w:val="Tabladeilustraciones"/>
        <w:tabs>
          <w:tab w:val="right" w:leader="dot" w:pos="9628"/>
        </w:tabs>
        <w:rPr>
          <w:rFonts w:eastAsiaTheme="minorEastAsia"/>
          <w:noProof/>
          <w:lang w:val="es-ES" w:eastAsia="es-ES"/>
        </w:rPr>
      </w:pPr>
      <w:hyperlink w:anchor="_Toc465465565" w:history="1">
        <w:r w:rsidR="005D0922" w:rsidRPr="00EB4D44">
          <w:rPr>
            <w:rStyle w:val="Hipervnculo"/>
            <w:noProof/>
          </w:rPr>
          <w:t>Figura 9: Transferencia de interrupción</w:t>
        </w:r>
        <w:r w:rsidR="005D0922">
          <w:rPr>
            <w:noProof/>
            <w:webHidden/>
          </w:rPr>
          <w:tab/>
        </w:r>
        <w:r w:rsidR="005D0922">
          <w:rPr>
            <w:noProof/>
            <w:webHidden/>
          </w:rPr>
          <w:fldChar w:fldCharType="begin"/>
        </w:r>
        <w:r w:rsidR="005D0922">
          <w:rPr>
            <w:noProof/>
            <w:webHidden/>
          </w:rPr>
          <w:instrText xml:space="preserve"> PAGEREF _Toc465465565 \h </w:instrText>
        </w:r>
        <w:r w:rsidR="005D0922">
          <w:rPr>
            <w:noProof/>
            <w:webHidden/>
          </w:rPr>
        </w:r>
        <w:r w:rsidR="005D0922">
          <w:rPr>
            <w:noProof/>
            <w:webHidden/>
          </w:rPr>
          <w:fldChar w:fldCharType="separate"/>
        </w:r>
        <w:r w:rsidR="005D0922">
          <w:rPr>
            <w:noProof/>
            <w:webHidden/>
          </w:rPr>
          <w:t>11</w:t>
        </w:r>
        <w:r w:rsidR="005D0922">
          <w:rPr>
            <w:noProof/>
            <w:webHidden/>
          </w:rPr>
          <w:fldChar w:fldCharType="end"/>
        </w:r>
      </w:hyperlink>
    </w:p>
    <w:p w14:paraId="6A64543C" w14:textId="77777777" w:rsidR="005D0922" w:rsidRDefault="004C4A07">
      <w:pPr>
        <w:pStyle w:val="Tabladeilustraciones"/>
        <w:tabs>
          <w:tab w:val="right" w:leader="dot" w:pos="9628"/>
        </w:tabs>
        <w:rPr>
          <w:rFonts w:eastAsiaTheme="minorEastAsia"/>
          <w:noProof/>
          <w:lang w:val="es-ES" w:eastAsia="es-ES"/>
        </w:rPr>
      </w:pPr>
      <w:hyperlink w:anchor="_Toc465465566" w:history="1">
        <w:r w:rsidR="005D0922" w:rsidRPr="00EB4D44">
          <w:rPr>
            <w:rStyle w:val="Hipervnculo"/>
            <w:noProof/>
          </w:rPr>
          <w:t>Figura 10: Transferencia asincrónica</w:t>
        </w:r>
        <w:r w:rsidR="005D0922">
          <w:rPr>
            <w:noProof/>
            <w:webHidden/>
          </w:rPr>
          <w:tab/>
        </w:r>
        <w:r w:rsidR="005D0922">
          <w:rPr>
            <w:noProof/>
            <w:webHidden/>
          </w:rPr>
          <w:fldChar w:fldCharType="begin"/>
        </w:r>
        <w:r w:rsidR="005D0922">
          <w:rPr>
            <w:noProof/>
            <w:webHidden/>
          </w:rPr>
          <w:instrText xml:space="preserve"> PAGEREF _Toc465465566 \h </w:instrText>
        </w:r>
        <w:r w:rsidR="005D0922">
          <w:rPr>
            <w:noProof/>
            <w:webHidden/>
          </w:rPr>
        </w:r>
        <w:r w:rsidR="005D0922">
          <w:rPr>
            <w:noProof/>
            <w:webHidden/>
          </w:rPr>
          <w:fldChar w:fldCharType="separate"/>
        </w:r>
        <w:r w:rsidR="005D0922">
          <w:rPr>
            <w:noProof/>
            <w:webHidden/>
          </w:rPr>
          <w:t>11</w:t>
        </w:r>
        <w:r w:rsidR="005D0922">
          <w:rPr>
            <w:noProof/>
            <w:webHidden/>
          </w:rPr>
          <w:fldChar w:fldCharType="end"/>
        </w:r>
      </w:hyperlink>
    </w:p>
    <w:p w14:paraId="260081DA" w14:textId="77777777" w:rsidR="005D0922" w:rsidRDefault="004C4A07">
      <w:pPr>
        <w:pStyle w:val="Tabladeilustraciones"/>
        <w:tabs>
          <w:tab w:val="right" w:leader="dot" w:pos="9628"/>
        </w:tabs>
        <w:rPr>
          <w:rFonts w:eastAsiaTheme="minorEastAsia"/>
          <w:noProof/>
          <w:lang w:val="es-ES" w:eastAsia="es-ES"/>
        </w:rPr>
      </w:pPr>
      <w:hyperlink w:anchor="_Toc465465567" w:history="1">
        <w:r w:rsidR="005D0922" w:rsidRPr="00EB4D44">
          <w:rPr>
            <w:rStyle w:val="Hipervnculo"/>
            <w:noProof/>
          </w:rPr>
          <w:t>Figura 11: Transferencia de control</w:t>
        </w:r>
        <w:r w:rsidR="005D0922">
          <w:rPr>
            <w:noProof/>
            <w:webHidden/>
          </w:rPr>
          <w:tab/>
        </w:r>
        <w:r w:rsidR="005D0922">
          <w:rPr>
            <w:noProof/>
            <w:webHidden/>
          </w:rPr>
          <w:fldChar w:fldCharType="begin"/>
        </w:r>
        <w:r w:rsidR="005D0922">
          <w:rPr>
            <w:noProof/>
            <w:webHidden/>
          </w:rPr>
          <w:instrText xml:space="preserve"> PAGEREF _Toc465465567 \h </w:instrText>
        </w:r>
        <w:r w:rsidR="005D0922">
          <w:rPr>
            <w:noProof/>
            <w:webHidden/>
          </w:rPr>
        </w:r>
        <w:r w:rsidR="005D0922">
          <w:rPr>
            <w:noProof/>
            <w:webHidden/>
          </w:rPr>
          <w:fldChar w:fldCharType="separate"/>
        </w:r>
        <w:r w:rsidR="005D0922">
          <w:rPr>
            <w:noProof/>
            <w:webHidden/>
          </w:rPr>
          <w:t>11</w:t>
        </w:r>
        <w:r w:rsidR="005D0922">
          <w:rPr>
            <w:noProof/>
            <w:webHidden/>
          </w:rPr>
          <w:fldChar w:fldCharType="end"/>
        </w:r>
      </w:hyperlink>
    </w:p>
    <w:p w14:paraId="7C824BED" w14:textId="77777777" w:rsidR="005D0922" w:rsidRDefault="004C4A07">
      <w:pPr>
        <w:pStyle w:val="Tabladeilustraciones"/>
        <w:tabs>
          <w:tab w:val="right" w:leader="dot" w:pos="9628"/>
        </w:tabs>
        <w:rPr>
          <w:rFonts w:eastAsiaTheme="minorEastAsia"/>
          <w:noProof/>
          <w:lang w:val="es-ES" w:eastAsia="es-ES"/>
        </w:rPr>
      </w:pPr>
      <w:hyperlink w:anchor="_Toc465465568" w:history="1">
        <w:r w:rsidR="005D0922" w:rsidRPr="00EB4D44">
          <w:rPr>
            <w:rStyle w:val="Hipervnculo"/>
            <w:noProof/>
          </w:rPr>
          <w:t>Figura 12: Capa de protocolo</w:t>
        </w:r>
        <w:r w:rsidR="005D0922">
          <w:rPr>
            <w:noProof/>
            <w:webHidden/>
          </w:rPr>
          <w:tab/>
        </w:r>
        <w:r w:rsidR="005D0922">
          <w:rPr>
            <w:noProof/>
            <w:webHidden/>
          </w:rPr>
          <w:fldChar w:fldCharType="begin"/>
        </w:r>
        <w:r w:rsidR="005D0922">
          <w:rPr>
            <w:noProof/>
            <w:webHidden/>
          </w:rPr>
          <w:instrText xml:space="preserve"> PAGEREF _Toc465465568 \h </w:instrText>
        </w:r>
        <w:r w:rsidR="005D0922">
          <w:rPr>
            <w:noProof/>
            <w:webHidden/>
          </w:rPr>
        </w:r>
        <w:r w:rsidR="005D0922">
          <w:rPr>
            <w:noProof/>
            <w:webHidden/>
          </w:rPr>
          <w:fldChar w:fldCharType="separate"/>
        </w:r>
        <w:r w:rsidR="005D0922">
          <w:rPr>
            <w:noProof/>
            <w:webHidden/>
          </w:rPr>
          <w:t>14</w:t>
        </w:r>
        <w:r w:rsidR="005D0922">
          <w:rPr>
            <w:noProof/>
            <w:webHidden/>
          </w:rPr>
          <w:fldChar w:fldCharType="end"/>
        </w:r>
      </w:hyperlink>
    </w:p>
    <w:p w14:paraId="2DA7CB18" w14:textId="77777777" w:rsidR="005D0922" w:rsidRDefault="004C4A07">
      <w:pPr>
        <w:pStyle w:val="Tabladeilustraciones"/>
        <w:tabs>
          <w:tab w:val="right" w:leader="dot" w:pos="9628"/>
        </w:tabs>
        <w:rPr>
          <w:rFonts w:eastAsiaTheme="minorEastAsia"/>
          <w:noProof/>
          <w:lang w:val="es-ES" w:eastAsia="es-ES"/>
        </w:rPr>
      </w:pPr>
      <w:hyperlink w:anchor="_Toc465465569" w:history="1">
        <w:r w:rsidR="005D0922" w:rsidRPr="00EB4D44">
          <w:rPr>
            <w:rStyle w:val="Hipervnculo"/>
            <w:noProof/>
          </w:rPr>
          <w:t>Figura 13: Estructura de un paquete de gestión de enlace</w:t>
        </w:r>
        <w:r w:rsidR="005D0922">
          <w:rPr>
            <w:noProof/>
            <w:webHidden/>
          </w:rPr>
          <w:tab/>
        </w:r>
        <w:r w:rsidR="005D0922">
          <w:rPr>
            <w:noProof/>
            <w:webHidden/>
          </w:rPr>
          <w:fldChar w:fldCharType="begin"/>
        </w:r>
        <w:r w:rsidR="005D0922">
          <w:rPr>
            <w:noProof/>
            <w:webHidden/>
          </w:rPr>
          <w:instrText xml:space="preserve"> PAGEREF _Toc465465569 \h </w:instrText>
        </w:r>
        <w:r w:rsidR="005D0922">
          <w:rPr>
            <w:noProof/>
            <w:webHidden/>
          </w:rPr>
        </w:r>
        <w:r w:rsidR="005D0922">
          <w:rPr>
            <w:noProof/>
            <w:webHidden/>
          </w:rPr>
          <w:fldChar w:fldCharType="separate"/>
        </w:r>
        <w:r w:rsidR="005D0922">
          <w:rPr>
            <w:noProof/>
            <w:webHidden/>
          </w:rPr>
          <w:t>15</w:t>
        </w:r>
        <w:r w:rsidR="005D0922">
          <w:rPr>
            <w:noProof/>
            <w:webHidden/>
          </w:rPr>
          <w:fldChar w:fldCharType="end"/>
        </w:r>
      </w:hyperlink>
    </w:p>
    <w:p w14:paraId="19272546" w14:textId="77777777" w:rsidR="005D0922" w:rsidRDefault="004C4A07">
      <w:pPr>
        <w:pStyle w:val="Tabladeilustraciones"/>
        <w:tabs>
          <w:tab w:val="right" w:leader="dot" w:pos="9628"/>
        </w:tabs>
        <w:rPr>
          <w:rFonts w:eastAsiaTheme="minorEastAsia"/>
          <w:noProof/>
          <w:lang w:val="es-ES" w:eastAsia="es-ES"/>
        </w:rPr>
      </w:pPr>
      <w:hyperlink w:anchor="_Toc465465570" w:history="1">
        <w:r w:rsidR="005D0922" w:rsidRPr="00EB4D44">
          <w:rPr>
            <w:rStyle w:val="Hipervnculo"/>
            <w:noProof/>
          </w:rPr>
          <w:t>Figura 14: Paquete de transacción ACK</w:t>
        </w:r>
        <w:r w:rsidR="005D0922">
          <w:rPr>
            <w:noProof/>
            <w:webHidden/>
          </w:rPr>
          <w:tab/>
        </w:r>
        <w:r w:rsidR="005D0922">
          <w:rPr>
            <w:noProof/>
            <w:webHidden/>
          </w:rPr>
          <w:fldChar w:fldCharType="begin"/>
        </w:r>
        <w:r w:rsidR="005D0922">
          <w:rPr>
            <w:noProof/>
            <w:webHidden/>
          </w:rPr>
          <w:instrText xml:space="preserve"> PAGEREF _Toc465465570 \h </w:instrText>
        </w:r>
        <w:r w:rsidR="005D0922">
          <w:rPr>
            <w:noProof/>
            <w:webHidden/>
          </w:rPr>
        </w:r>
        <w:r w:rsidR="005D0922">
          <w:rPr>
            <w:noProof/>
            <w:webHidden/>
          </w:rPr>
          <w:fldChar w:fldCharType="separate"/>
        </w:r>
        <w:r w:rsidR="005D0922">
          <w:rPr>
            <w:noProof/>
            <w:webHidden/>
          </w:rPr>
          <w:t>15</w:t>
        </w:r>
        <w:r w:rsidR="005D0922">
          <w:rPr>
            <w:noProof/>
            <w:webHidden/>
          </w:rPr>
          <w:fldChar w:fldCharType="end"/>
        </w:r>
      </w:hyperlink>
    </w:p>
    <w:p w14:paraId="0DCDA1D5" w14:textId="77777777" w:rsidR="005D0922" w:rsidRDefault="004C4A07">
      <w:pPr>
        <w:pStyle w:val="Tabladeilustraciones"/>
        <w:tabs>
          <w:tab w:val="right" w:leader="dot" w:pos="9628"/>
        </w:tabs>
        <w:rPr>
          <w:rFonts w:eastAsiaTheme="minorEastAsia"/>
          <w:noProof/>
          <w:lang w:val="es-ES" w:eastAsia="es-ES"/>
        </w:rPr>
      </w:pPr>
      <w:hyperlink w:anchor="_Toc465465571" w:history="1">
        <w:r w:rsidR="005D0922" w:rsidRPr="00EB4D44">
          <w:rPr>
            <w:rStyle w:val="Hipervnculo"/>
            <w:noProof/>
          </w:rPr>
          <w:t>Figura 15: Ejemplo de un paquete de datos.</w:t>
        </w:r>
        <w:r w:rsidR="005D0922">
          <w:rPr>
            <w:noProof/>
            <w:webHidden/>
          </w:rPr>
          <w:tab/>
        </w:r>
        <w:r w:rsidR="005D0922">
          <w:rPr>
            <w:noProof/>
            <w:webHidden/>
          </w:rPr>
          <w:fldChar w:fldCharType="begin"/>
        </w:r>
        <w:r w:rsidR="005D0922">
          <w:rPr>
            <w:noProof/>
            <w:webHidden/>
          </w:rPr>
          <w:instrText xml:space="preserve"> PAGEREF _Toc465465571 \h </w:instrText>
        </w:r>
        <w:r w:rsidR="005D0922">
          <w:rPr>
            <w:noProof/>
            <w:webHidden/>
          </w:rPr>
        </w:r>
        <w:r w:rsidR="005D0922">
          <w:rPr>
            <w:noProof/>
            <w:webHidden/>
          </w:rPr>
          <w:fldChar w:fldCharType="separate"/>
        </w:r>
        <w:r w:rsidR="005D0922">
          <w:rPr>
            <w:noProof/>
            <w:webHidden/>
          </w:rPr>
          <w:t>16</w:t>
        </w:r>
        <w:r w:rsidR="005D0922">
          <w:rPr>
            <w:noProof/>
            <w:webHidden/>
          </w:rPr>
          <w:fldChar w:fldCharType="end"/>
        </w:r>
      </w:hyperlink>
    </w:p>
    <w:p w14:paraId="24C63316" w14:textId="77777777" w:rsidR="005D0922" w:rsidRDefault="004C4A07">
      <w:pPr>
        <w:pStyle w:val="Tabladeilustraciones"/>
        <w:tabs>
          <w:tab w:val="right" w:leader="dot" w:pos="9628"/>
        </w:tabs>
        <w:rPr>
          <w:rFonts w:eastAsiaTheme="minorEastAsia"/>
          <w:noProof/>
          <w:lang w:val="es-ES" w:eastAsia="es-ES"/>
        </w:rPr>
      </w:pPr>
      <w:hyperlink w:anchor="_Toc465465572" w:history="1">
        <w:r w:rsidR="005D0922" w:rsidRPr="00EB4D44">
          <w:rPr>
            <w:rStyle w:val="Hipervnculo"/>
            <w:noProof/>
          </w:rPr>
          <w:t>Figura 16: Estructura de un ITP</w:t>
        </w:r>
        <w:r w:rsidR="005D0922">
          <w:rPr>
            <w:noProof/>
            <w:webHidden/>
          </w:rPr>
          <w:tab/>
        </w:r>
        <w:r w:rsidR="005D0922">
          <w:rPr>
            <w:noProof/>
            <w:webHidden/>
          </w:rPr>
          <w:fldChar w:fldCharType="begin"/>
        </w:r>
        <w:r w:rsidR="005D0922">
          <w:rPr>
            <w:noProof/>
            <w:webHidden/>
          </w:rPr>
          <w:instrText xml:space="preserve"> PAGEREF _Toc465465572 \h </w:instrText>
        </w:r>
        <w:r w:rsidR="005D0922">
          <w:rPr>
            <w:noProof/>
            <w:webHidden/>
          </w:rPr>
        </w:r>
        <w:r w:rsidR="005D0922">
          <w:rPr>
            <w:noProof/>
            <w:webHidden/>
          </w:rPr>
          <w:fldChar w:fldCharType="separate"/>
        </w:r>
        <w:r w:rsidR="005D0922">
          <w:rPr>
            <w:noProof/>
            <w:webHidden/>
          </w:rPr>
          <w:t>16</w:t>
        </w:r>
        <w:r w:rsidR="005D0922">
          <w:rPr>
            <w:noProof/>
            <w:webHidden/>
          </w:rPr>
          <w:fldChar w:fldCharType="end"/>
        </w:r>
      </w:hyperlink>
    </w:p>
    <w:p w14:paraId="62A28A23" w14:textId="77777777" w:rsidR="005D0922" w:rsidRDefault="004C4A07">
      <w:pPr>
        <w:pStyle w:val="Tabladeilustraciones"/>
        <w:tabs>
          <w:tab w:val="right" w:leader="dot" w:pos="9628"/>
        </w:tabs>
        <w:rPr>
          <w:rFonts w:eastAsiaTheme="minorEastAsia"/>
          <w:noProof/>
          <w:lang w:val="es-ES" w:eastAsia="es-ES"/>
        </w:rPr>
      </w:pPr>
      <w:hyperlink w:anchor="_Toc465465573" w:history="1">
        <w:r w:rsidR="005D0922" w:rsidRPr="00EB4D44">
          <w:rPr>
            <w:rStyle w:val="Hipervnculo"/>
            <w:noProof/>
          </w:rPr>
          <w:t>Figura 17: Creando un nuevo proyecto en VS2010</w:t>
        </w:r>
        <w:r w:rsidR="005D0922">
          <w:rPr>
            <w:noProof/>
            <w:webHidden/>
          </w:rPr>
          <w:tab/>
        </w:r>
        <w:r w:rsidR="005D0922">
          <w:rPr>
            <w:noProof/>
            <w:webHidden/>
          </w:rPr>
          <w:fldChar w:fldCharType="begin"/>
        </w:r>
        <w:r w:rsidR="005D0922">
          <w:rPr>
            <w:noProof/>
            <w:webHidden/>
          </w:rPr>
          <w:instrText xml:space="preserve"> PAGEREF _Toc465465573 \h </w:instrText>
        </w:r>
        <w:r w:rsidR="005D0922">
          <w:rPr>
            <w:noProof/>
            <w:webHidden/>
          </w:rPr>
        </w:r>
        <w:r w:rsidR="005D0922">
          <w:rPr>
            <w:noProof/>
            <w:webHidden/>
          </w:rPr>
          <w:fldChar w:fldCharType="separate"/>
        </w:r>
        <w:r w:rsidR="005D0922">
          <w:rPr>
            <w:noProof/>
            <w:webHidden/>
          </w:rPr>
          <w:t>21</w:t>
        </w:r>
        <w:r w:rsidR="005D0922">
          <w:rPr>
            <w:noProof/>
            <w:webHidden/>
          </w:rPr>
          <w:fldChar w:fldCharType="end"/>
        </w:r>
      </w:hyperlink>
    </w:p>
    <w:p w14:paraId="109A54EF" w14:textId="77777777" w:rsidR="005D0922" w:rsidRDefault="004C4A07">
      <w:pPr>
        <w:pStyle w:val="Tabladeilustraciones"/>
        <w:tabs>
          <w:tab w:val="right" w:leader="dot" w:pos="9628"/>
        </w:tabs>
        <w:rPr>
          <w:rFonts w:eastAsiaTheme="minorEastAsia"/>
          <w:noProof/>
          <w:lang w:val="es-ES" w:eastAsia="es-ES"/>
        </w:rPr>
      </w:pPr>
      <w:hyperlink w:anchor="_Toc465465574" w:history="1">
        <w:r w:rsidR="005D0922" w:rsidRPr="00EB4D44">
          <w:rPr>
            <w:rStyle w:val="Hipervnculo"/>
            <w:noProof/>
          </w:rPr>
          <w:t>Figura 18: Añadir la CyAPI.lib al proyecto</w:t>
        </w:r>
        <w:r w:rsidR="005D0922">
          <w:rPr>
            <w:noProof/>
            <w:webHidden/>
          </w:rPr>
          <w:tab/>
        </w:r>
        <w:r w:rsidR="005D0922">
          <w:rPr>
            <w:noProof/>
            <w:webHidden/>
          </w:rPr>
          <w:fldChar w:fldCharType="begin"/>
        </w:r>
        <w:r w:rsidR="005D0922">
          <w:rPr>
            <w:noProof/>
            <w:webHidden/>
          </w:rPr>
          <w:instrText xml:space="preserve"> PAGEREF _Toc465465574 \h </w:instrText>
        </w:r>
        <w:r w:rsidR="005D0922">
          <w:rPr>
            <w:noProof/>
            <w:webHidden/>
          </w:rPr>
        </w:r>
        <w:r w:rsidR="005D0922">
          <w:rPr>
            <w:noProof/>
            <w:webHidden/>
          </w:rPr>
          <w:fldChar w:fldCharType="separate"/>
        </w:r>
        <w:r w:rsidR="005D0922">
          <w:rPr>
            <w:noProof/>
            <w:webHidden/>
          </w:rPr>
          <w:t>22</w:t>
        </w:r>
        <w:r w:rsidR="005D0922">
          <w:rPr>
            <w:noProof/>
            <w:webHidden/>
          </w:rPr>
          <w:fldChar w:fldCharType="end"/>
        </w:r>
      </w:hyperlink>
    </w:p>
    <w:p w14:paraId="0BB8FDBD" w14:textId="77777777" w:rsidR="005D0922" w:rsidRDefault="004C4A07">
      <w:pPr>
        <w:pStyle w:val="Tabladeilustraciones"/>
        <w:tabs>
          <w:tab w:val="right" w:leader="dot" w:pos="9628"/>
        </w:tabs>
        <w:rPr>
          <w:rFonts w:eastAsiaTheme="minorEastAsia"/>
          <w:noProof/>
          <w:lang w:val="es-ES" w:eastAsia="es-ES"/>
        </w:rPr>
      </w:pPr>
      <w:hyperlink w:anchor="_Toc465465575" w:history="1">
        <w:r w:rsidR="005D0922" w:rsidRPr="00EB4D44">
          <w:rPr>
            <w:rStyle w:val="Hipervnculo"/>
            <w:noProof/>
          </w:rPr>
          <w:t>Figura 19: Configuración adicional del proyecto VS2010</w:t>
        </w:r>
        <w:r w:rsidR="005D0922">
          <w:rPr>
            <w:noProof/>
            <w:webHidden/>
          </w:rPr>
          <w:tab/>
        </w:r>
        <w:r w:rsidR="005D0922">
          <w:rPr>
            <w:noProof/>
            <w:webHidden/>
          </w:rPr>
          <w:fldChar w:fldCharType="begin"/>
        </w:r>
        <w:r w:rsidR="005D0922">
          <w:rPr>
            <w:noProof/>
            <w:webHidden/>
          </w:rPr>
          <w:instrText xml:space="preserve"> PAGEREF _Toc465465575 \h </w:instrText>
        </w:r>
        <w:r w:rsidR="005D0922">
          <w:rPr>
            <w:noProof/>
            <w:webHidden/>
          </w:rPr>
        </w:r>
        <w:r w:rsidR="005D0922">
          <w:rPr>
            <w:noProof/>
            <w:webHidden/>
          </w:rPr>
          <w:fldChar w:fldCharType="separate"/>
        </w:r>
        <w:r w:rsidR="005D0922">
          <w:rPr>
            <w:noProof/>
            <w:webHidden/>
          </w:rPr>
          <w:t>23</w:t>
        </w:r>
        <w:r w:rsidR="005D0922">
          <w:rPr>
            <w:noProof/>
            <w:webHidden/>
          </w:rPr>
          <w:fldChar w:fldCharType="end"/>
        </w:r>
      </w:hyperlink>
    </w:p>
    <w:p w14:paraId="52EAF5E1" w14:textId="77777777" w:rsidR="005D0922" w:rsidRDefault="004C4A07">
      <w:pPr>
        <w:pStyle w:val="Tabladeilustraciones"/>
        <w:tabs>
          <w:tab w:val="right" w:leader="dot" w:pos="9628"/>
        </w:tabs>
        <w:rPr>
          <w:rFonts w:eastAsiaTheme="minorEastAsia"/>
          <w:noProof/>
          <w:lang w:val="es-ES" w:eastAsia="es-ES"/>
        </w:rPr>
      </w:pPr>
      <w:hyperlink w:anchor="_Toc465465576" w:history="1">
        <w:r w:rsidR="005D0922" w:rsidRPr="00EB4D44">
          <w:rPr>
            <w:rStyle w:val="Hipervnculo"/>
            <w:noProof/>
          </w:rPr>
          <w:t>Figura 20: Configuración de propiedades del proyecto.</w:t>
        </w:r>
        <w:r w:rsidR="005D0922">
          <w:rPr>
            <w:noProof/>
            <w:webHidden/>
          </w:rPr>
          <w:tab/>
        </w:r>
        <w:r w:rsidR="005D0922">
          <w:rPr>
            <w:noProof/>
            <w:webHidden/>
          </w:rPr>
          <w:fldChar w:fldCharType="begin"/>
        </w:r>
        <w:r w:rsidR="005D0922">
          <w:rPr>
            <w:noProof/>
            <w:webHidden/>
          </w:rPr>
          <w:instrText xml:space="preserve"> PAGEREF _Toc465465576 \h </w:instrText>
        </w:r>
        <w:r w:rsidR="005D0922">
          <w:rPr>
            <w:noProof/>
            <w:webHidden/>
          </w:rPr>
        </w:r>
        <w:r w:rsidR="005D0922">
          <w:rPr>
            <w:noProof/>
            <w:webHidden/>
          </w:rPr>
          <w:fldChar w:fldCharType="separate"/>
        </w:r>
        <w:r w:rsidR="005D0922">
          <w:rPr>
            <w:noProof/>
            <w:webHidden/>
          </w:rPr>
          <w:t>23</w:t>
        </w:r>
        <w:r w:rsidR="005D0922">
          <w:rPr>
            <w:noProof/>
            <w:webHidden/>
          </w:rPr>
          <w:fldChar w:fldCharType="end"/>
        </w:r>
      </w:hyperlink>
    </w:p>
    <w:p w14:paraId="1AE797C0" w14:textId="77777777" w:rsidR="005D0922" w:rsidRDefault="004C4A07">
      <w:pPr>
        <w:pStyle w:val="Tabladeilustraciones"/>
        <w:tabs>
          <w:tab w:val="right" w:leader="dot" w:pos="9628"/>
        </w:tabs>
        <w:rPr>
          <w:rFonts w:eastAsiaTheme="minorEastAsia"/>
          <w:noProof/>
          <w:lang w:val="es-ES" w:eastAsia="es-ES"/>
        </w:rPr>
      </w:pPr>
      <w:hyperlink w:anchor="_Toc465465577" w:history="1">
        <w:r w:rsidR="005D0922" w:rsidRPr="00EB4D44">
          <w:rPr>
            <w:rStyle w:val="Hipervnculo"/>
            <w:noProof/>
          </w:rPr>
          <w:t>Figura 21: Aplicación Streamer ejemplo</w:t>
        </w:r>
        <w:r w:rsidR="005D0922">
          <w:rPr>
            <w:noProof/>
            <w:webHidden/>
          </w:rPr>
          <w:tab/>
        </w:r>
        <w:r w:rsidR="005D0922">
          <w:rPr>
            <w:noProof/>
            <w:webHidden/>
          </w:rPr>
          <w:fldChar w:fldCharType="begin"/>
        </w:r>
        <w:r w:rsidR="005D0922">
          <w:rPr>
            <w:noProof/>
            <w:webHidden/>
          </w:rPr>
          <w:instrText xml:space="preserve"> PAGEREF _Toc465465577 \h </w:instrText>
        </w:r>
        <w:r w:rsidR="005D0922">
          <w:rPr>
            <w:noProof/>
            <w:webHidden/>
          </w:rPr>
        </w:r>
        <w:r w:rsidR="005D0922">
          <w:rPr>
            <w:noProof/>
            <w:webHidden/>
          </w:rPr>
          <w:fldChar w:fldCharType="separate"/>
        </w:r>
        <w:r w:rsidR="005D0922">
          <w:rPr>
            <w:noProof/>
            <w:webHidden/>
          </w:rPr>
          <w:t>27</w:t>
        </w:r>
        <w:r w:rsidR="005D0922">
          <w:rPr>
            <w:noProof/>
            <w:webHidden/>
          </w:rPr>
          <w:fldChar w:fldCharType="end"/>
        </w:r>
      </w:hyperlink>
    </w:p>
    <w:p w14:paraId="41B56084" w14:textId="77777777" w:rsidR="005D0922" w:rsidRDefault="004C4A07">
      <w:pPr>
        <w:pStyle w:val="Tabladeilustraciones"/>
        <w:tabs>
          <w:tab w:val="right" w:leader="dot" w:pos="9628"/>
        </w:tabs>
        <w:rPr>
          <w:rFonts w:eastAsiaTheme="minorEastAsia"/>
          <w:noProof/>
          <w:lang w:val="es-ES" w:eastAsia="es-ES"/>
        </w:rPr>
      </w:pPr>
      <w:hyperlink w:anchor="_Toc465465578" w:history="1">
        <w:r w:rsidR="005D0922" w:rsidRPr="00EB4D44">
          <w:rPr>
            <w:rStyle w:val="Hipervnculo"/>
            <w:noProof/>
          </w:rPr>
          <w:t>Figura 22: Aplicación ejemplo 1 modificada con engine</w:t>
        </w:r>
        <w:r w:rsidR="005D0922">
          <w:rPr>
            <w:noProof/>
            <w:webHidden/>
          </w:rPr>
          <w:tab/>
        </w:r>
        <w:r w:rsidR="005D0922">
          <w:rPr>
            <w:noProof/>
            <w:webHidden/>
          </w:rPr>
          <w:fldChar w:fldCharType="begin"/>
        </w:r>
        <w:r w:rsidR="005D0922">
          <w:rPr>
            <w:noProof/>
            <w:webHidden/>
          </w:rPr>
          <w:instrText xml:space="preserve"> PAGEREF _Toc465465578 \h </w:instrText>
        </w:r>
        <w:r w:rsidR="005D0922">
          <w:rPr>
            <w:noProof/>
            <w:webHidden/>
          </w:rPr>
        </w:r>
        <w:r w:rsidR="005D0922">
          <w:rPr>
            <w:noProof/>
            <w:webHidden/>
          </w:rPr>
          <w:fldChar w:fldCharType="separate"/>
        </w:r>
        <w:r w:rsidR="005D0922">
          <w:rPr>
            <w:noProof/>
            <w:webHidden/>
          </w:rPr>
          <w:t>32</w:t>
        </w:r>
        <w:r w:rsidR="005D0922">
          <w:rPr>
            <w:noProof/>
            <w:webHidden/>
          </w:rPr>
          <w:fldChar w:fldCharType="end"/>
        </w:r>
      </w:hyperlink>
    </w:p>
    <w:p w14:paraId="66447188" w14:textId="77777777" w:rsidR="005D0922" w:rsidRDefault="004C4A07">
      <w:pPr>
        <w:pStyle w:val="Tabladeilustraciones"/>
        <w:tabs>
          <w:tab w:val="right" w:leader="dot" w:pos="9628"/>
        </w:tabs>
        <w:rPr>
          <w:rFonts w:eastAsiaTheme="minorEastAsia"/>
          <w:noProof/>
          <w:lang w:val="es-ES" w:eastAsia="es-ES"/>
        </w:rPr>
      </w:pPr>
      <w:hyperlink w:anchor="_Toc465465579" w:history="1">
        <w:r w:rsidR="005D0922" w:rsidRPr="00EB4D44">
          <w:rPr>
            <w:rStyle w:val="Hipervnculo"/>
            <w:noProof/>
          </w:rPr>
          <w:t>Figura 23: Grafica 1 de programa ejemplo 1</w:t>
        </w:r>
        <w:r w:rsidR="005D0922">
          <w:rPr>
            <w:noProof/>
            <w:webHidden/>
          </w:rPr>
          <w:tab/>
        </w:r>
        <w:r w:rsidR="005D0922">
          <w:rPr>
            <w:noProof/>
            <w:webHidden/>
          </w:rPr>
          <w:fldChar w:fldCharType="begin"/>
        </w:r>
        <w:r w:rsidR="005D0922">
          <w:rPr>
            <w:noProof/>
            <w:webHidden/>
          </w:rPr>
          <w:instrText xml:space="preserve"> PAGEREF _Toc465465579 \h </w:instrText>
        </w:r>
        <w:r w:rsidR="005D0922">
          <w:rPr>
            <w:noProof/>
            <w:webHidden/>
          </w:rPr>
        </w:r>
        <w:r w:rsidR="005D0922">
          <w:rPr>
            <w:noProof/>
            <w:webHidden/>
          </w:rPr>
          <w:fldChar w:fldCharType="separate"/>
        </w:r>
        <w:r w:rsidR="005D0922">
          <w:rPr>
            <w:noProof/>
            <w:webHidden/>
          </w:rPr>
          <w:t>32</w:t>
        </w:r>
        <w:r w:rsidR="005D0922">
          <w:rPr>
            <w:noProof/>
            <w:webHidden/>
          </w:rPr>
          <w:fldChar w:fldCharType="end"/>
        </w:r>
      </w:hyperlink>
    </w:p>
    <w:p w14:paraId="6AC4567B" w14:textId="77777777" w:rsidR="005D0922" w:rsidRDefault="004C4A07">
      <w:pPr>
        <w:pStyle w:val="Tabladeilustraciones"/>
        <w:tabs>
          <w:tab w:val="right" w:leader="dot" w:pos="9628"/>
        </w:tabs>
        <w:rPr>
          <w:rFonts w:eastAsiaTheme="minorEastAsia"/>
          <w:noProof/>
          <w:lang w:val="es-ES" w:eastAsia="es-ES"/>
        </w:rPr>
      </w:pPr>
      <w:hyperlink w:anchor="_Toc465465580" w:history="1">
        <w:r w:rsidR="005D0922" w:rsidRPr="00EB4D44">
          <w:rPr>
            <w:rStyle w:val="Hipervnculo"/>
            <w:noProof/>
          </w:rPr>
          <w:t>Figura 24: Grafica 2 de programa ejemplo 1</w:t>
        </w:r>
        <w:r w:rsidR="005D0922">
          <w:rPr>
            <w:noProof/>
            <w:webHidden/>
          </w:rPr>
          <w:tab/>
        </w:r>
        <w:r w:rsidR="005D0922">
          <w:rPr>
            <w:noProof/>
            <w:webHidden/>
          </w:rPr>
          <w:fldChar w:fldCharType="begin"/>
        </w:r>
        <w:r w:rsidR="005D0922">
          <w:rPr>
            <w:noProof/>
            <w:webHidden/>
          </w:rPr>
          <w:instrText xml:space="preserve"> PAGEREF _Toc465465580 \h </w:instrText>
        </w:r>
        <w:r w:rsidR="005D0922">
          <w:rPr>
            <w:noProof/>
            <w:webHidden/>
          </w:rPr>
        </w:r>
        <w:r w:rsidR="005D0922">
          <w:rPr>
            <w:noProof/>
            <w:webHidden/>
          </w:rPr>
          <w:fldChar w:fldCharType="separate"/>
        </w:r>
        <w:r w:rsidR="005D0922">
          <w:rPr>
            <w:noProof/>
            <w:webHidden/>
          </w:rPr>
          <w:t>33</w:t>
        </w:r>
        <w:r w:rsidR="005D0922">
          <w:rPr>
            <w:noProof/>
            <w:webHidden/>
          </w:rPr>
          <w:fldChar w:fldCharType="end"/>
        </w:r>
      </w:hyperlink>
    </w:p>
    <w:p w14:paraId="093691FE" w14:textId="77777777" w:rsidR="005D0922" w:rsidRDefault="004C4A07">
      <w:pPr>
        <w:pStyle w:val="Tabladeilustraciones"/>
        <w:tabs>
          <w:tab w:val="right" w:leader="dot" w:pos="9628"/>
        </w:tabs>
        <w:rPr>
          <w:rFonts w:eastAsiaTheme="minorEastAsia"/>
          <w:noProof/>
          <w:lang w:val="es-ES" w:eastAsia="es-ES"/>
        </w:rPr>
      </w:pPr>
      <w:hyperlink w:anchor="_Toc465465581" w:history="1">
        <w:r w:rsidR="005D0922" w:rsidRPr="00EB4D44">
          <w:rPr>
            <w:rStyle w:val="Hipervnculo"/>
            <w:noProof/>
          </w:rPr>
          <w:t>Figura 25: Programa Tesis Osciloscopio</w:t>
        </w:r>
        <w:r w:rsidR="005D0922">
          <w:rPr>
            <w:noProof/>
            <w:webHidden/>
          </w:rPr>
          <w:tab/>
        </w:r>
        <w:r w:rsidR="005D0922">
          <w:rPr>
            <w:noProof/>
            <w:webHidden/>
          </w:rPr>
          <w:fldChar w:fldCharType="begin"/>
        </w:r>
        <w:r w:rsidR="005D0922">
          <w:rPr>
            <w:noProof/>
            <w:webHidden/>
          </w:rPr>
          <w:instrText xml:space="preserve"> PAGEREF _Toc465465581 \h </w:instrText>
        </w:r>
        <w:r w:rsidR="005D0922">
          <w:rPr>
            <w:noProof/>
            <w:webHidden/>
          </w:rPr>
        </w:r>
        <w:r w:rsidR="005D0922">
          <w:rPr>
            <w:noProof/>
            <w:webHidden/>
          </w:rPr>
          <w:fldChar w:fldCharType="separate"/>
        </w:r>
        <w:r w:rsidR="005D0922">
          <w:rPr>
            <w:noProof/>
            <w:webHidden/>
          </w:rPr>
          <w:t>37</w:t>
        </w:r>
        <w:r w:rsidR="005D0922">
          <w:rPr>
            <w:noProof/>
            <w:webHidden/>
          </w:rPr>
          <w:fldChar w:fldCharType="end"/>
        </w:r>
      </w:hyperlink>
    </w:p>
    <w:p w14:paraId="0D8B6091" w14:textId="77777777" w:rsidR="005D0922" w:rsidRDefault="004C4A07">
      <w:pPr>
        <w:pStyle w:val="Tabladeilustraciones"/>
        <w:tabs>
          <w:tab w:val="right" w:leader="dot" w:pos="9628"/>
        </w:tabs>
        <w:rPr>
          <w:rFonts w:eastAsiaTheme="minorEastAsia"/>
          <w:noProof/>
          <w:lang w:val="es-ES" w:eastAsia="es-ES"/>
        </w:rPr>
      </w:pPr>
      <w:hyperlink w:anchor="_Toc465465582" w:history="1">
        <w:r w:rsidR="005D0922" w:rsidRPr="00EB4D44">
          <w:rPr>
            <w:rStyle w:val="Hipervnculo"/>
            <w:noProof/>
          </w:rPr>
          <w:t>Figura 26: Diagrama de bloques de interface ADC -FPGA - EZ USB FX3 – USB</w:t>
        </w:r>
        <w:r w:rsidR="005D0922">
          <w:rPr>
            <w:noProof/>
            <w:webHidden/>
          </w:rPr>
          <w:tab/>
        </w:r>
        <w:r w:rsidR="005D0922">
          <w:rPr>
            <w:noProof/>
            <w:webHidden/>
          </w:rPr>
          <w:fldChar w:fldCharType="begin"/>
        </w:r>
        <w:r w:rsidR="005D0922">
          <w:rPr>
            <w:noProof/>
            <w:webHidden/>
          </w:rPr>
          <w:instrText xml:space="preserve"> PAGEREF _Toc465465582 \h </w:instrText>
        </w:r>
        <w:r w:rsidR="005D0922">
          <w:rPr>
            <w:noProof/>
            <w:webHidden/>
          </w:rPr>
        </w:r>
        <w:r w:rsidR="005D0922">
          <w:rPr>
            <w:noProof/>
            <w:webHidden/>
          </w:rPr>
          <w:fldChar w:fldCharType="separate"/>
        </w:r>
        <w:r w:rsidR="005D0922">
          <w:rPr>
            <w:noProof/>
            <w:webHidden/>
          </w:rPr>
          <w:t>39</w:t>
        </w:r>
        <w:r w:rsidR="005D0922">
          <w:rPr>
            <w:noProof/>
            <w:webHidden/>
          </w:rPr>
          <w:fldChar w:fldCharType="end"/>
        </w:r>
      </w:hyperlink>
    </w:p>
    <w:p w14:paraId="3704635B" w14:textId="77777777" w:rsidR="005D0922" w:rsidRDefault="004C4A07">
      <w:pPr>
        <w:pStyle w:val="Tabladeilustraciones"/>
        <w:tabs>
          <w:tab w:val="right" w:leader="dot" w:pos="9628"/>
        </w:tabs>
        <w:rPr>
          <w:rFonts w:eastAsiaTheme="minorEastAsia"/>
          <w:noProof/>
          <w:lang w:val="es-ES" w:eastAsia="es-ES"/>
        </w:rPr>
      </w:pPr>
      <w:hyperlink w:anchor="_Toc465465583" w:history="1">
        <w:r w:rsidR="005D0922" w:rsidRPr="00EB4D44">
          <w:rPr>
            <w:rStyle w:val="Hipervnculo"/>
            <w:noProof/>
          </w:rPr>
          <w:t>Figura 27: Diagrama de la Interface FIFO M/E</w:t>
        </w:r>
        <w:r w:rsidR="005D0922">
          <w:rPr>
            <w:noProof/>
            <w:webHidden/>
          </w:rPr>
          <w:tab/>
        </w:r>
        <w:r w:rsidR="005D0922">
          <w:rPr>
            <w:noProof/>
            <w:webHidden/>
          </w:rPr>
          <w:fldChar w:fldCharType="begin"/>
        </w:r>
        <w:r w:rsidR="005D0922">
          <w:rPr>
            <w:noProof/>
            <w:webHidden/>
          </w:rPr>
          <w:instrText xml:space="preserve"> PAGEREF _Toc465465583 \h </w:instrText>
        </w:r>
        <w:r w:rsidR="005D0922">
          <w:rPr>
            <w:noProof/>
            <w:webHidden/>
          </w:rPr>
        </w:r>
        <w:r w:rsidR="005D0922">
          <w:rPr>
            <w:noProof/>
            <w:webHidden/>
          </w:rPr>
          <w:fldChar w:fldCharType="separate"/>
        </w:r>
        <w:r w:rsidR="005D0922">
          <w:rPr>
            <w:noProof/>
            <w:webHidden/>
          </w:rPr>
          <w:t>40</w:t>
        </w:r>
        <w:r w:rsidR="005D0922">
          <w:rPr>
            <w:noProof/>
            <w:webHidden/>
          </w:rPr>
          <w:fldChar w:fldCharType="end"/>
        </w:r>
      </w:hyperlink>
    </w:p>
    <w:p w14:paraId="3E647B3E" w14:textId="77777777" w:rsidR="005D0922" w:rsidRDefault="004C4A07">
      <w:pPr>
        <w:pStyle w:val="Tabladeilustraciones"/>
        <w:tabs>
          <w:tab w:val="right" w:leader="dot" w:pos="9628"/>
        </w:tabs>
        <w:rPr>
          <w:rFonts w:eastAsiaTheme="minorEastAsia"/>
          <w:noProof/>
          <w:lang w:val="es-ES" w:eastAsia="es-ES"/>
        </w:rPr>
      </w:pPr>
      <w:hyperlink w:anchor="_Toc465465584" w:history="1">
        <w:r w:rsidR="005D0922" w:rsidRPr="00EB4D44">
          <w:rPr>
            <w:rStyle w:val="Hipervnculo"/>
            <w:noProof/>
          </w:rPr>
          <w:t>Figura 28: Asignación de pines del FX3 para la FIFO.</w:t>
        </w:r>
        <w:r w:rsidR="005D0922">
          <w:rPr>
            <w:noProof/>
            <w:webHidden/>
          </w:rPr>
          <w:tab/>
        </w:r>
        <w:r w:rsidR="005D0922">
          <w:rPr>
            <w:noProof/>
            <w:webHidden/>
          </w:rPr>
          <w:fldChar w:fldCharType="begin"/>
        </w:r>
        <w:r w:rsidR="005D0922">
          <w:rPr>
            <w:noProof/>
            <w:webHidden/>
          </w:rPr>
          <w:instrText xml:space="preserve"> PAGEREF _Toc465465584 \h </w:instrText>
        </w:r>
        <w:r w:rsidR="005D0922">
          <w:rPr>
            <w:noProof/>
            <w:webHidden/>
          </w:rPr>
        </w:r>
        <w:r w:rsidR="005D0922">
          <w:rPr>
            <w:noProof/>
            <w:webHidden/>
          </w:rPr>
          <w:fldChar w:fldCharType="separate"/>
        </w:r>
        <w:r w:rsidR="005D0922">
          <w:rPr>
            <w:noProof/>
            <w:webHidden/>
          </w:rPr>
          <w:t>42</w:t>
        </w:r>
        <w:r w:rsidR="005D0922">
          <w:rPr>
            <w:noProof/>
            <w:webHidden/>
          </w:rPr>
          <w:fldChar w:fldCharType="end"/>
        </w:r>
      </w:hyperlink>
    </w:p>
    <w:p w14:paraId="2FD8C38E" w14:textId="77777777" w:rsidR="005D0922" w:rsidRDefault="004C4A07">
      <w:pPr>
        <w:pStyle w:val="Tabladeilustraciones"/>
        <w:tabs>
          <w:tab w:val="right" w:leader="dot" w:pos="9628"/>
        </w:tabs>
        <w:rPr>
          <w:rFonts w:eastAsiaTheme="minorEastAsia"/>
          <w:noProof/>
          <w:lang w:val="es-ES" w:eastAsia="es-ES"/>
        </w:rPr>
      </w:pPr>
      <w:hyperlink w:anchor="_Toc465465585" w:history="1">
        <w:r w:rsidR="005D0922" w:rsidRPr="00EB4D44">
          <w:rPr>
            <w:rStyle w:val="Hipervnculo"/>
            <w:noProof/>
          </w:rPr>
          <w:t>Figura 29: Secuencia de acceso a la FIFO y diagrama de tiempos.</w:t>
        </w:r>
        <w:r w:rsidR="005D0922">
          <w:rPr>
            <w:noProof/>
            <w:webHidden/>
          </w:rPr>
          <w:tab/>
        </w:r>
        <w:r w:rsidR="005D0922">
          <w:rPr>
            <w:noProof/>
            <w:webHidden/>
          </w:rPr>
          <w:fldChar w:fldCharType="begin"/>
        </w:r>
        <w:r w:rsidR="005D0922">
          <w:rPr>
            <w:noProof/>
            <w:webHidden/>
          </w:rPr>
          <w:instrText xml:space="preserve"> PAGEREF _Toc465465585 \h </w:instrText>
        </w:r>
        <w:r w:rsidR="005D0922">
          <w:rPr>
            <w:noProof/>
            <w:webHidden/>
          </w:rPr>
        </w:r>
        <w:r w:rsidR="005D0922">
          <w:rPr>
            <w:noProof/>
            <w:webHidden/>
          </w:rPr>
          <w:fldChar w:fldCharType="separate"/>
        </w:r>
        <w:r w:rsidR="005D0922">
          <w:rPr>
            <w:noProof/>
            <w:webHidden/>
          </w:rPr>
          <w:t>43</w:t>
        </w:r>
        <w:r w:rsidR="005D0922">
          <w:rPr>
            <w:noProof/>
            <w:webHidden/>
          </w:rPr>
          <w:fldChar w:fldCharType="end"/>
        </w:r>
      </w:hyperlink>
    </w:p>
    <w:p w14:paraId="29D2E3BF" w14:textId="77777777" w:rsidR="005D0922" w:rsidRDefault="004C4A07">
      <w:pPr>
        <w:pStyle w:val="Tabladeilustraciones"/>
        <w:tabs>
          <w:tab w:val="right" w:leader="dot" w:pos="9628"/>
        </w:tabs>
        <w:rPr>
          <w:rFonts w:eastAsiaTheme="minorEastAsia"/>
          <w:noProof/>
          <w:lang w:val="es-ES" w:eastAsia="es-ES"/>
        </w:rPr>
      </w:pPr>
      <w:hyperlink w:anchor="_Toc465465586" w:history="1">
        <w:r w:rsidR="005D0922" w:rsidRPr="00EB4D44">
          <w:rPr>
            <w:rStyle w:val="Hipervnculo"/>
            <w:noProof/>
          </w:rPr>
          <w:t>Figura 30: Importar proyecto en Eclipse EZ USB Suite.</w:t>
        </w:r>
        <w:r w:rsidR="005D0922">
          <w:rPr>
            <w:noProof/>
            <w:webHidden/>
          </w:rPr>
          <w:tab/>
        </w:r>
        <w:r w:rsidR="005D0922">
          <w:rPr>
            <w:noProof/>
            <w:webHidden/>
          </w:rPr>
          <w:fldChar w:fldCharType="begin"/>
        </w:r>
        <w:r w:rsidR="005D0922">
          <w:rPr>
            <w:noProof/>
            <w:webHidden/>
          </w:rPr>
          <w:instrText xml:space="preserve"> PAGEREF _Toc465465586 \h </w:instrText>
        </w:r>
        <w:r w:rsidR="005D0922">
          <w:rPr>
            <w:noProof/>
            <w:webHidden/>
          </w:rPr>
        </w:r>
        <w:r w:rsidR="005D0922">
          <w:rPr>
            <w:noProof/>
            <w:webHidden/>
          </w:rPr>
          <w:fldChar w:fldCharType="separate"/>
        </w:r>
        <w:r w:rsidR="005D0922">
          <w:rPr>
            <w:noProof/>
            <w:webHidden/>
          </w:rPr>
          <w:t>45</w:t>
        </w:r>
        <w:r w:rsidR="005D0922">
          <w:rPr>
            <w:noProof/>
            <w:webHidden/>
          </w:rPr>
          <w:fldChar w:fldCharType="end"/>
        </w:r>
      </w:hyperlink>
    </w:p>
    <w:p w14:paraId="1A77E2F7" w14:textId="77777777" w:rsidR="005D0922" w:rsidRDefault="004C4A07">
      <w:pPr>
        <w:pStyle w:val="Tabladeilustraciones"/>
        <w:tabs>
          <w:tab w:val="right" w:leader="dot" w:pos="9628"/>
        </w:tabs>
        <w:rPr>
          <w:rFonts w:eastAsiaTheme="minorEastAsia"/>
          <w:noProof/>
          <w:lang w:val="es-ES" w:eastAsia="es-ES"/>
        </w:rPr>
      </w:pPr>
      <w:hyperlink w:anchor="_Toc465465587" w:history="1">
        <w:r w:rsidR="005D0922" w:rsidRPr="00EB4D44">
          <w:rPr>
            <w:rStyle w:val="Hipervnculo"/>
            <w:noProof/>
          </w:rPr>
          <w:t>Figura 31: Seleccionar proyecto existente al Workspace</w:t>
        </w:r>
        <w:r w:rsidR="005D0922">
          <w:rPr>
            <w:noProof/>
            <w:webHidden/>
          </w:rPr>
          <w:tab/>
        </w:r>
        <w:r w:rsidR="005D0922">
          <w:rPr>
            <w:noProof/>
            <w:webHidden/>
          </w:rPr>
          <w:fldChar w:fldCharType="begin"/>
        </w:r>
        <w:r w:rsidR="005D0922">
          <w:rPr>
            <w:noProof/>
            <w:webHidden/>
          </w:rPr>
          <w:instrText xml:space="preserve"> PAGEREF _Toc465465587 \h </w:instrText>
        </w:r>
        <w:r w:rsidR="005D0922">
          <w:rPr>
            <w:noProof/>
            <w:webHidden/>
          </w:rPr>
        </w:r>
        <w:r w:rsidR="005D0922">
          <w:rPr>
            <w:noProof/>
            <w:webHidden/>
          </w:rPr>
          <w:fldChar w:fldCharType="separate"/>
        </w:r>
        <w:r w:rsidR="005D0922">
          <w:rPr>
            <w:noProof/>
            <w:webHidden/>
          </w:rPr>
          <w:t>45</w:t>
        </w:r>
        <w:r w:rsidR="005D0922">
          <w:rPr>
            <w:noProof/>
            <w:webHidden/>
          </w:rPr>
          <w:fldChar w:fldCharType="end"/>
        </w:r>
      </w:hyperlink>
    </w:p>
    <w:p w14:paraId="044AE9A3" w14:textId="77777777" w:rsidR="005D0922" w:rsidRDefault="004C4A07">
      <w:pPr>
        <w:pStyle w:val="Tabladeilustraciones"/>
        <w:tabs>
          <w:tab w:val="right" w:leader="dot" w:pos="9628"/>
        </w:tabs>
        <w:rPr>
          <w:rFonts w:eastAsiaTheme="minorEastAsia"/>
          <w:noProof/>
          <w:lang w:val="es-ES" w:eastAsia="es-ES"/>
        </w:rPr>
      </w:pPr>
      <w:hyperlink w:anchor="_Toc465465588" w:history="1">
        <w:r w:rsidR="005D0922" w:rsidRPr="00EB4D44">
          <w:rPr>
            <w:rStyle w:val="Hipervnculo"/>
            <w:noProof/>
          </w:rPr>
          <w:t>Figura 32: Configuración de jumpers en la placa del FX3</w:t>
        </w:r>
        <w:r w:rsidR="005D0922">
          <w:rPr>
            <w:noProof/>
            <w:webHidden/>
          </w:rPr>
          <w:tab/>
        </w:r>
        <w:r w:rsidR="005D0922">
          <w:rPr>
            <w:noProof/>
            <w:webHidden/>
          </w:rPr>
          <w:fldChar w:fldCharType="begin"/>
        </w:r>
        <w:r w:rsidR="005D0922">
          <w:rPr>
            <w:noProof/>
            <w:webHidden/>
          </w:rPr>
          <w:instrText xml:space="preserve"> PAGEREF _Toc465465588 \h </w:instrText>
        </w:r>
        <w:r w:rsidR="005D0922">
          <w:rPr>
            <w:noProof/>
            <w:webHidden/>
          </w:rPr>
        </w:r>
        <w:r w:rsidR="005D0922">
          <w:rPr>
            <w:noProof/>
            <w:webHidden/>
          </w:rPr>
          <w:fldChar w:fldCharType="separate"/>
        </w:r>
        <w:r w:rsidR="005D0922">
          <w:rPr>
            <w:noProof/>
            <w:webHidden/>
          </w:rPr>
          <w:t>46</w:t>
        </w:r>
        <w:r w:rsidR="005D0922">
          <w:rPr>
            <w:noProof/>
            <w:webHidden/>
          </w:rPr>
          <w:fldChar w:fldCharType="end"/>
        </w:r>
      </w:hyperlink>
    </w:p>
    <w:p w14:paraId="48F1C5C4" w14:textId="77777777" w:rsidR="005D0922" w:rsidRDefault="004C4A07">
      <w:pPr>
        <w:pStyle w:val="Tabladeilustraciones"/>
        <w:tabs>
          <w:tab w:val="right" w:leader="dot" w:pos="9628"/>
        </w:tabs>
        <w:rPr>
          <w:rFonts w:eastAsiaTheme="minorEastAsia"/>
          <w:noProof/>
          <w:lang w:val="es-ES" w:eastAsia="es-ES"/>
        </w:rPr>
      </w:pPr>
      <w:hyperlink w:anchor="_Toc465465589" w:history="1">
        <w:r w:rsidR="005D0922" w:rsidRPr="00EB4D44">
          <w:rPr>
            <w:rStyle w:val="Hipervnculo"/>
            <w:noProof/>
          </w:rPr>
          <w:t>Figura 33: Maquina de estados del FPGA para la interface FIFO</w:t>
        </w:r>
        <w:r w:rsidR="005D0922">
          <w:rPr>
            <w:noProof/>
            <w:webHidden/>
          </w:rPr>
          <w:tab/>
        </w:r>
        <w:r w:rsidR="005D0922">
          <w:rPr>
            <w:noProof/>
            <w:webHidden/>
          </w:rPr>
          <w:fldChar w:fldCharType="begin"/>
        </w:r>
        <w:r w:rsidR="005D0922">
          <w:rPr>
            <w:noProof/>
            <w:webHidden/>
          </w:rPr>
          <w:instrText xml:space="preserve"> PAGEREF _Toc465465589 \h </w:instrText>
        </w:r>
        <w:r w:rsidR="005D0922">
          <w:rPr>
            <w:noProof/>
            <w:webHidden/>
          </w:rPr>
        </w:r>
        <w:r w:rsidR="005D0922">
          <w:rPr>
            <w:noProof/>
            <w:webHidden/>
          </w:rPr>
          <w:fldChar w:fldCharType="separate"/>
        </w:r>
        <w:r w:rsidR="005D0922">
          <w:rPr>
            <w:noProof/>
            <w:webHidden/>
          </w:rPr>
          <w:t>47</w:t>
        </w:r>
        <w:r w:rsidR="005D0922">
          <w:rPr>
            <w:noProof/>
            <w:webHidden/>
          </w:rPr>
          <w:fldChar w:fldCharType="end"/>
        </w:r>
      </w:hyperlink>
    </w:p>
    <w:p w14:paraId="7E3CC8D7" w14:textId="77777777" w:rsidR="005D0922" w:rsidRDefault="004C4A07">
      <w:pPr>
        <w:pStyle w:val="Tabladeilustraciones"/>
        <w:tabs>
          <w:tab w:val="right" w:leader="dot" w:pos="9628"/>
        </w:tabs>
        <w:rPr>
          <w:rFonts w:eastAsiaTheme="minorEastAsia"/>
          <w:noProof/>
          <w:lang w:val="es-ES" w:eastAsia="es-ES"/>
        </w:rPr>
      </w:pPr>
      <w:hyperlink w:anchor="_Toc465465590" w:history="1">
        <w:r w:rsidR="005D0922" w:rsidRPr="00EB4D44">
          <w:rPr>
            <w:rStyle w:val="Hipervnculo"/>
            <w:noProof/>
          </w:rPr>
          <w:t>Figura 34: Maquina de estados del FPGA en STREAM IN</w:t>
        </w:r>
        <w:r w:rsidR="005D0922">
          <w:rPr>
            <w:noProof/>
            <w:webHidden/>
          </w:rPr>
          <w:tab/>
        </w:r>
        <w:r w:rsidR="005D0922">
          <w:rPr>
            <w:noProof/>
            <w:webHidden/>
          </w:rPr>
          <w:fldChar w:fldCharType="begin"/>
        </w:r>
        <w:r w:rsidR="005D0922">
          <w:rPr>
            <w:noProof/>
            <w:webHidden/>
          </w:rPr>
          <w:instrText xml:space="preserve"> PAGEREF _Toc465465590 \h </w:instrText>
        </w:r>
        <w:r w:rsidR="005D0922">
          <w:rPr>
            <w:noProof/>
            <w:webHidden/>
          </w:rPr>
        </w:r>
        <w:r w:rsidR="005D0922">
          <w:rPr>
            <w:noProof/>
            <w:webHidden/>
          </w:rPr>
          <w:fldChar w:fldCharType="separate"/>
        </w:r>
        <w:r w:rsidR="005D0922">
          <w:rPr>
            <w:noProof/>
            <w:webHidden/>
          </w:rPr>
          <w:t>49</w:t>
        </w:r>
        <w:r w:rsidR="005D0922">
          <w:rPr>
            <w:noProof/>
            <w:webHidden/>
          </w:rPr>
          <w:fldChar w:fldCharType="end"/>
        </w:r>
      </w:hyperlink>
    </w:p>
    <w:p w14:paraId="7CF1DBBC" w14:textId="77777777" w:rsidR="005D0922" w:rsidRDefault="004C4A07">
      <w:pPr>
        <w:pStyle w:val="Tabladeilustraciones"/>
        <w:tabs>
          <w:tab w:val="right" w:leader="dot" w:pos="9628"/>
        </w:tabs>
        <w:rPr>
          <w:rFonts w:eastAsiaTheme="minorEastAsia"/>
          <w:noProof/>
          <w:lang w:val="es-ES" w:eastAsia="es-ES"/>
        </w:rPr>
      </w:pPr>
      <w:hyperlink w:anchor="_Toc465465591" w:history="1">
        <w:r w:rsidR="005D0922" w:rsidRPr="00EB4D44">
          <w:rPr>
            <w:rStyle w:val="Hipervnculo"/>
            <w:noProof/>
          </w:rPr>
          <w:t>Figura 35: Pines de conexión entre FPGA y FX3</w:t>
        </w:r>
        <w:r w:rsidR="005D0922">
          <w:rPr>
            <w:noProof/>
            <w:webHidden/>
          </w:rPr>
          <w:tab/>
        </w:r>
        <w:r w:rsidR="005D0922">
          <w:rPr>
            <w:noProof/>
            <w:webHidden/>
          </w:rPr>
          <w:fldChar w:fldCharType="begin"/>
        </w:r>
        <w:r w:rsidR="005D0922">
          <w:rPr>
            <w:noProof/>
            <w:webHidden/>
          </w:rPr>
          <w:instrText xml:space="preserve"> PAGEREF _Toc465465591 \h </w:instrText>
        </w:r>
        <w:r w:rsidR="005D0922">
          <w:rPr>
            <w:noProof/>
            <w:webHidden/>
          </w:rPr>
        </w:r>
        <w:r w:rsidR="005D0922">
          <w:rPr>
            <w:noProof/>
            <w:webHidden/>
          </w:rPr>
          <w:fldChar w:fldCharType="separate"/>
        </w:r>
        <w:r w:rsidR="005D0922">
          <w:rPr>
            <w:noProof/>
            <w:webHidden/>
          </w:rPr>
          <w:t>51</w:t>
        </w:r>
        <w:r w:rsidR="005D0922">
          <w:rPr>
            <w:noProof/>
            <w:webHidden/>
          </w:rPr>
          <w:fldChar w:fldCharType="end"/>
        </w:r>
      </w:hyperlink>
    </w:p>
    <w:p w14:paraId="6587B068" w14:textId="77777777" w:rsidR="005D0922" w:rsidRDefault="004C4A07">
      <w:pPr>
        <w:pStyle w:val="Tabladeilustraciones"/>
        <w:tabs>
          <w:tab w:val="right" w:leader="dot" w:pos="9628"/>
        </w:tabs>
        <w:rPr>
          <w:rFonts w:eastAsiaTheme="minorEastAsia"/>
          <w:noProof/>
          <w:lang w:val="es-ES" w:eastAsia="es-ES"/>
        </w:rPr>
      </w:pPr>
      <w:hyperlink w:anchor="_Toc465465592" w:history="1">
        <w:r w:rsidR="005D0922" w:rsidRPr="00EB4D44">
          <w:rPr>
            <w:rStyle w:val="Hipervnculo"/>
            <w:noProof/>
          </w:rPr>
          <w:t>Figura 36: Captura de StreamIN mediante aplicación BulkLoop de Cypress.</w:t>
        </w:r>
        <w:r w:rsidR="005D0922">
          <w:rPr>
            <w:noProof/>
            <w:webHidden/>
          </w:rPr>
          <w:tab/>
        </w:r>
        <w:r w:rsidR="005D0922">
          <w:rPr>
            <w:noProof/>
            <w:webHidden/>
          </w:rPr>
          <w:fldChar w:fldCharType="begin"/>
        </w:r>
        <w:r w:rsidR="005D0922">
          <w:rPr>
            <w:noProof/>
            <w:webHidden/>
          </w:rPr>
          <w:instrText xml:space="preserve"> PAGEREF _Toc465465592 \h </w:instrText>
        </w:r>
        <w:r w:rsidR="005D0922">
          <w:rPr>
            <w:noProof/>
            <w:webHidden/>
          </w:rPr>
        </w:r>
        <w:r w:rsidR="005D0922">
          <w:rPr>
            <w:noProof/>
            <w:webHidden/>
          </w:rPr>
          <w:fldChar w:fldCharType="separate"/>
        </w:r>
        <w:r w:rsidR="005D0922">
          <w:rPr>
            <w:noProof/>
            <w:webHidden/>
          </w:rPr>
          <w:t>52</w:t>
        </w:r>
        <w:r w:rsidR="005D0922">
          <w:rPr>
            <w:noProof/>
            <w:webHidden/>
          </w:rPr>
          <w:fldChar w:fldCharType="end"/>
        </w:r>
      </w:hyperlink>
    </w:p>
    <w:p w14:paraId="21878264" w14:textId="77777777" w:rsidR="005D0922" w:rsidRDefault="004C4A07">
      <w:pPr>
        <w:pStyle w:val="Tabladeilustraciones"/>
        <w:tabs>
          <w:tab w:val="right" w:leader="dot" w:pos="9628"/>
        </w:tabs>
        <w:rPr>
          <w:rFonts w:eastAsiaTheme="minorEastAsia"/>
          <w:noProof/>
          <w:lang w:val="es-ES" w:eastAsia="es-ES"/>
        </w:rPr>
      </w:pPr>
      <w:hyperlink w:anchor="_Toc465465593" w:history="1">
        <w:r w:rsidR="005D0922" w:rsidRPr="00EB4D44">
          <w:rPr>
            <w:rStyle w:val="Hipervnculo"/>
            <w:noProof/>
          </w:rPr>
          <w:t>Figura 37: Aplicación típica del código spi_master</w:t>
        </w:r>
        <w:r w:rsidR="005D0922">
          <w:rPr>
            <w:noProof/>
            <w:webHidden/>
          </w:rPr>
          <w:tab/>
        </w:r>
        <w:r w:rsidR="005D0922">
          <w:rPr>
            <w:noProof/>
            <w:webHidden/>
          </w:rPr>
          <w:fldChar w:fldCharType="begin"/>
        </w:r>
        <w:r w:rsidR="005D0922">
          <w:rPr>
            <w:noProof/>
            <w:webHidden/>
          </w:rPr>
          <w:instrText xml:space="preserve"> PAGEREF _Toc465465593 \h </w:instrText>
        </w:r>
        <w:r w:rsidR="005D0922">
          <w:rPr>
            <w:noProof/>
            <w:webHidden/>
          </w:rPr>
        </w:r>
        <w:r w:rsidR="005D0922">
          <w:rPr>
            <w:noProof/>
            <w:webHidden/>
          </w:rPr>
          <w:fldChar w:fldCharType="separate"/>
        </w:r>
        <w:r w:rsidR="005D0922">
          <w:rPr>
            <w:noProof/>
            <w:webHidden/>
          </w:rPr>
          <w:t>53</w:t>
        </w:r>
        <w:r w:rsidR="005D0922">
          <w:rPr>
            <w:noProof/>
            <w:webHidden/>
          </w:rPr>
          <w:fldChar w:fldCharType="end"/>
        </w:r>
      </w:hyperlink>
    </w:p>
    <w:p w14:paraId="66A1EC6D" w14:textId="77777777" w:rsidR="005D0922" w:rsidRDefault="004C4A07">
      <w:pPr>
        <w:pStyle w:val="Tabladeilustraciones"/>
        <w:tabs>
          <w:tab w:val="right" w:leader="dot" w:pos="9628"/>
        </w:tabs>
        <w:rPr>
          <w:rFonts w:eastAsiaTheme="minorEastAsia"/>
          <w:noProof/>
          <w:lang w:val="es-ES" w:eastAsia="es-ES"/>
        </w:rPr>
      </w:pPr>
      <w:hyperlink w:anchor="_Toc465465594" w:history="1">
        <w:r w:rsidR="005D0922" w:rsidRPr="00EB4D44">
          <w:rPr>
            <w:rStyle w:val="Hipervnculo"/>
            <w:noProof/>
          </w:rPr>
          <w:t>Figura 38: Diagrama de tiempos y señales de control del SPI Master.</w:t>
        </w:r>
        <w:r w:rsidR="005D0922">
          <w:rPr>
            <w:noProof/>
            <w:webHidden/>
          </w:rPr>
          <w:tab/>
        </w:r>
        <w:r w:rsidR="005D0922">
          <w:rPr>
            <w:noProof/>
            <w:webHidden/>
          </w:rPr>
          <w:fldChar w:fldCharType="begin"/>
        </w:r>
        <w:r w:rsidR="005D0922">
          <w:rPr>
            <w:noProof/>
            <w:webHidden/>
          </w:rPr>
          <w:instrText xml:space="preserve"> PAGEREF _Toc465465594 \h </w:instrText>
        </w:r>
        <w:r w:rsidR="005D0922">
          <w:rPr>
            <w:noProof/>
            <w:webHidden/>
          </w:rPr>
        </w:r>
        <w:r w:rsidR="005D0922">
          <w:rPr>
            <w:noProof/>
            <w:webHidden/>
          </w:rPr>
          <w:fldChar w:fldCharType="separate"/>
        </w:r>
        <w:r w:rsidR="005D0922">
          <w:rPr>
            <w:noProof/>
            <w:webHidden/>
          </w:rPr>
          <w:t>53</w:t>
        </w:r>
        <w:r w:rsidR="005D0922">
          <w:rPr>
            <w:noProof/>
            <w:webHidden/>
          </w:rPr>
          <w:fldChar w:fldCharType="end"/>
        </w:r>
      </w:hyperlink>
    </w:p>
    <w:p w14:paraId="6CF7F0FB" w14:textId="77777777" w:rsidR="005D0922" w:rsidRDefault="004C4A07">
      <w:pPr>
        <w:pStyle w:val="Tabladeilustraciones"/>
        <w:tabs>
          <w:tab w:val="right" w:leader="dot" w:pos="9628"/>
        </w:tabs>
        <w:rPr>
          <w:rFonts w:eastAsiaTheme="minorEastAsia"/>
          <w:noProof/>
          <w:lang w:val="es-ES" w:eastAsia="es-ES"/>
        </w:rPr>
      </w:pPr>
      <w:hyperlink w:anchor="_Toc465465595" w:history="1">
        <w:r w:rsidR="005D0922" w:rsidRPr="00EB4D44">
          <w:rPr>
            <w:rStyle w:val="Hipervnculo"/>
            <w:noProof/>
          </w:rPr>
          <w:t>Figura 39: Diagrama de estados del bloque CONTROL</w:t>
        </w:r>
        <w:r w:rsidR="005D0922">
          <w:rPr>
            <w:noProof/>
            <w:webHidden/>
          </w:rPr>
          <w:tab/>
        </w:r>
        <w:r w:rsidR="005D0922">
          <w:rPr>
            <w:noProof/>
            <w:webHidden/>
          </w:rPr>
          <w:fldChar w:fldCharType="begin"/>
        </w:r>
        <w:r w:rsidR="005D0922">
          <w:rPr>
            <w:noProof/>
            <w:webHidden/>
          </w:rPr>
          <w:instrText xml:space="preserve"> PAGEREF _Toc465465595 \h </w:instrText>
        </w:r>
        <w:r w:rsidR="005D0922">
          <w:rPr>
            <w:noProof/>
            <w:webHidden/>
          </w:rPr>
        </w:r>
        <w:r w:rsidR="005D0922">
          <w:rPr>
            <w:noProof/>
            <w:webHidden/>
          </w:rPr>
          <w:fldChar w:fldCharType="separate"/>
        </w:r>
        <w:r w:rsidR="005D0922">
          <w:rPr>
            <w:noProof/>
            <w:webHidden/>
          </w:rPr>
          <w:t>54</w:t>
        </w:r>
        <w:r w:rsidR="005D0922">
          <w:rPr>
            <w:noProof/>
            <w:webHidden/>
          </w:rPr>
          <w:fldChar w:fldCharType="end"/>
        </w:r>
      </w:hyperlink>
    </w:p>
    <w:p w14:paraId="7EE4AFC9" w14:textId="77777777" w:rsidR="005D0922" w:rsidRDefault="004C4A07">
      <w:pPr>
        <w:pStyle w:val="Tabladeilustraciones"/>
        <w:tabs>
          <w:tab w:val="right" w:leader="dot" w:pos="9628"/>
        </w:tabs>
        <w:rPr>
          <w:rFonts w:eastAsiaTheme="minorEastAsia"/>
          <w:noProof/>
          <w:lang w:val="es-ES" w:eastAsia="es-ES"/>
        </w:rPr>
      </w:pPr>
      <w:hyperlink w:anchor="_Toc465465596" w:history="1">
        <w:r w:rsidR="005D0922" w:rsidRPr="00EB4D44">
          <w:rPr>
            <w:rStyle w:val="Hipervnculo"/>
            <w:noProof/>
          </w:rPr>
          <w:t>Figura 40: IPs de CONTROL y SPI Master conectados.</w:t>
        </w:r>
        <w:r w:rsidR="005D0922">
          <w:rPr>
            <w:noProof/>
            <w:webHidden/>
          </w:rPr>
          <w:tab/>
        </w:r>
        <w:r w:rsidR="005D0922">
          <w:rPr>
            <w:noProof/>
            <w:webHidden/>
          </w:rPr>
          <w:fldChar w:fldCharType="begin"/>
        </w:r>
        <w:r w:rsidR="005D0922">
          <w:rPr>
            <w:noProof/>
            <w:webHidden/>
          </w:rPr>
          <w:instrText xml:space="preserve"> PAGEREF _Toc465465596 \h </w:instrText>
        </w:r>
        <w:r w:rsidR="005D0922">
          <w:rPr>
            <w:noProof/>
            <w:webHidden/>
          </w:rPr>
        </w:r>
        <w:r w:rsidR="005D0922">
          <w:rPr>
            <w:noProof/>
            <w:webHidden/>
          </w:rPr>
          <w:fldChar w:fldCharType="separate"/>
        </w:r>
        <w:r w:rsidR="005D0922">
          <w:rPr>
            <w:noProof/>
            <w:webHidden/>
          </w:rPr>
          <w:t>55</w:t>
        </w:r>
        <w:r w:rsidR="005D0922">
          <w:rPr>
            <w:noProof/>
            <w:webHidden/>
          </w:rPr>
          <w:fldChar w:fldCharType="end"/>
        </w:r>
      </w:hyperlink>
    </w:p>
    <w:p w14:paraId="2638B3B9" w14:textId="77777777" w:rsidR="005D0922" w:rsidRDefault="004C4A07">
      <w:pPr>
        <w:pStyle w:val="Tabladeilustraciones"/>
        <w:tabs>
          <w:tab w:val="right" w:leader="dot" w:pos="9628"/>
        </w:tabs>
        <w:rPr>
          <w:rFonts w:eastAsiaTheme="minorEastAsia"/>
          <w:noProof/>
          <w:lang w:val="es-ES" w:eastAsia="es-ES"/>
        </w:rPr>
      </w:pPr>
      <w:hyperlink w:anchor="_Toc465465597" w:history="1">
        <w:r w:rsidR="005D0922" w:rsidRPr="00EB4D44">
          <w:rPr>
            <w:rStyle w:val="Hipervnculo"/>
            <w:noProof/>
          </w:rPr>
          <w:t>Figura 41: Bloques SPI Master - CONTROL - Control_p5mod para probar</w:t>
        </w:r>
        <w:r w:rsidR="005D0922">
          <w:rPr>
            <w:noProof/>
            <w:webHidden/>
          </w:rPr>
          <w:tab/>
        </w:r>
        <w:r w:rsidR="005D0922">
          <w:rPr>
            <w:noProof/>
            <w:webHidden/>
          </w:rPr>
          <w:fldChar w:fldCharType="begin"/>
        </w:r>
        <w:r w:rsidR="005D0922">
          <w:rPr>
            <w:noProof/>
            <w:webHidden/>
          </w:rPr>
          <w:instrText xml:space="preserve"> PAGEREF _Toc465465597 \h </w:instrText>
        </w:r>
        <w:r w:rsidR="005D0922">
          <w:rPr>
            <w:noProof/>
            <w:webHidden/>
          </w:rPr>
        </w:r>
        <w:r w:rsidR="005D0922">
          <w:rPr>
            <w:noProof/>
            <w:webHidden/>
          </w:rPr>
          <w:fldChar w:fldCharType="separate"/>
        </w:r>
        <w:r w:rsidR="005D0922">
          <w:rPr>
            <w:noProof/>
            <w:webHidden/>
          </w:rPr>
          <w:t>55</w:t>
        </w:r>
        <w:r w:rsidR="005D0922">
          <w:rPr>
            <w:noProof/>
            <w:webHidden/>
          </w:rPr>
          <w:fldChar w:fldCharType="end"/>
        </w:r>
      </w:hyperlink>
    </w:p>
    <w:p w14:paraId="685383DD" w14:textId="77777777" w:rsidR="005D0922" w:rsidRDefault="004C4A07">
      <w:pPr>
        <w:pStyle w:val="Tabladeilustraciones"/>
        <w:tabs>
          <w:tab w:val="right" w:leader="dot" w:pos="9628"/>
        </w:tabs>
        <w:rPr>
          <w:rFonts w:eastAsiaTheme="minorEastAsia"/>
          <w:noProof/>
          <w:lang w:val="es-ES" w:eastAsia="es-ES"/>
        </w:rPr>
      </w:pPr>
      <w:hyperlink w:anchor="_Toc465465598" w:history="1">
        <w:r w:rsidR="005D0922" w:rsidRPr="00EB4D44">
          <w:rPr>
            <w:rStyle w:val="Hipervnculo"/>
            <w:noProof/>
          </w:rPr>
          <w:t>Figura 42: Sistema completo del FPGA.</w:t>
        </w:r>
        <w:r w:rsidR="005D0922">
          <w:rPr>
            <w:noProof/>
            <w:webHidden/>
          </w:rPr>
          <w:tab/>
        </w:r>
        <w:r w:rsidR="005D0922">
          <w:rPr>
            <w:noProof/>
            <w:webHidden/>
          </w:rPr>
          <w:fldChar w:fldCharType="begin"/>
        </w:r>
        <w:r w:rsidR="005D0922">
          <w:rPr>
            <w:noProof/>
            <w:webHidden/>
          </w:rPr>
          <w:instrText xml:space="preserve"> PAGEREF _Toc465465598 \h </w:instrText>
        </w:r>
        <w:r w:rsidR="005D0922">
          <w:rPr>
            <w:noProof/>
            <w:webHidden/>
          </w:rPr>
        </w:r>
        <w:r w:rsidR="005D0922">
          <w:rPr>
            <w:noProof/>
            <w:webHidden/>
          </w:rPr>
          <w:fldChar w:fldCharType="separate"/>
        </w:r>
        <w:r w:rsidR="005D0922">
          <w:rPr>
            <w:noProof/>
            <w:webHidden/>
          </w:rPr>
          <w:t>56</w:t>
        </w:r>
        <w:r w:rsidR="005D0922">
          <w:rPr>
            <w:noProof/>
            <w:webHidden/>
          </w:rPr>
          <w:fldChar w:fldCharType="end"/>
        </w:r>
      </w:hyperlink>
    </w:p>
    <w:p w14:paraId="66F6B64F" w14:textId="77777777" w:rsidR="005D0922" w:rsidRDefault="004C4A07">
      <w:pPr>
        <w:pStyle w:val="Tabladeilustraciones"/>
        <w:tabs>
          <w:tab w:val="right" w:leader="dot" w:pos="9628"/>
        </w:tabs>
        <w:rPr>
          <w:rFonts w:eastAsiaTheme="minorEastAsia"/>
          <w:noProof/>
          <w:lang w:val="es-ES" w:eastAsia="es-ES"/>
        </w:rPr>
      </w:pPr>
      <w:hyperlink w:anchor="_Toc465465599" w:history="1">
        <w:r w:rsidR="005D0922" w:rsidRPr="00EB4D44">
          <w:rPr>
            <w:rStyle w:val="Hipervnculo"/>
            <w:noProof/>
          </w:rPr>
          <w:t>Figura 43: Grafica probando el sistema con Pmod AD5 - 1</w:t>
        </w:r>
        <w:r w:rsidR="005D0922">
          <w:rPr>
            <w:noProof/>
            <w:webHidden/>
          </w:rPr>
          <w:tab/>
        </w:r>
        <w:r w:rsidR="005D0922">
          <w:rPr>
            <w:noProof/>
            <w:webHidden/>
          </w:rPr>
          <w:fldChar w:fldCharType="begin"/>
        </w:r>
        <w:r w:rsidR="005D0922">
          <w:rPr>
            <w:noProof/>
            <w:webHidden/>
          </w:rPr>
          <w:instrText xml:space="preserve"> PAGEREF _Toc465465599 \h </w:instrText>
        </w:r>
        <w:r w:rsidR="005D0922">
          <w:rPr>
            <w:noProof/>
            <w:webHidden/>
          </w:rPr>
        </w:r>
        <w:r w:rsidR="005D0922">
          <w:rPr>
            <w:noProof/>
            <w:webHidden/>
          </w:rPr>
          <w:fldChar w:fldCharType="separate"/>
        </w:r>
        <w:r w:rsidR="005D0922">
          <w:rPr>
            <w:noProof/>
            <w:webHidden/>
          </w:rPr>
          <w:t>57</w:t>
        </w:r>
        <w:r w:rsidR="005D0922">
          <w:rPr>
            <w:noProof/>
            <w:webHidden/>
          </w:rPr>
          <w:fldChar w:fldCharType="end"/>
        </w:r>
      </w:hyperlink>
    </w:p>
    <w:p w14:paraId="21BCECA9" w14:textId="77777777" w:rsidR="005D0922" w:rsidRDefault="004C4A07">
      <w:pPr>
        <w:pStyle w:val="Tabladeilustraciones"/>
        <w:tabs>
          <w:tab w:val="right" w:leader="dot" w:pos="9628"/>
        </w:tabs>
        <w:rPr>
          <w:rFonts w:eastAsiaTheme="minorEastAsia"/>
          <w:noProof/>
          <w:lang w:val="es-ES" w:eastAsia="es-ES"/>
        </w:rPr>
      </w:pPr>
      <w:hyperlink w:anchor="_Toc465465600" w:history="1">
        <w:r w:rsidR="005D0922" w:rsidRPr="00EB4D44">
          <w:rPr>
            <w:rStyle w:val="Hipervnculo"/>
            <w:noProof/>
          </w:rPr>
          <w:t>Figura 44: Grafica probando el sistema con Pmod AD5 - 2</w:t>
        </w:r>
        <w:r w:rsidR="005D0922">
          <w:rPr>
            <w:noProof/>
            <w:webHidden/>
          </w:rPr>
          <w:tab/>
        </w:r>
        <w:r w:rsidR="005D0922">
          <w:rPr>
            <w:noProof/>
            <w:webHidden/>
          </w:rPr>
          <w:fldChar w:fldCharType="begin"/>
        </w:r>
        <w:r w:rsidR="005D0922">
          <w:rPr>
            <w:noProof/>
            <w:webHidden/>
          </w:rPr>
          <w:instrText xml:space="preserve"> PAGEREF _Toc465465600 \h </w:instrText>
        </w:r>
        <w:r w:rsidR="005D0922">
          <w:rPr>
            <w:noProof/>
            <w:webHidden/>
          </w:rPr>
        </w:r>
        <w:r w:rsidR="005D0922">
          <w:rPr>
            <w:noProof/>
            <w:webHidden/>
          </w:rPr>
          <w:fldChar w:fldCharType="separate"/>
        </w:r>
        <w:r w:rsidR="005D0922">
          <w:rPr>
            <w:noProof/>
            <w:webHidden/>
          </w:rPr>
          <w:t>57</w:t>
        </w:r>
        <w:r w:rsidR="005D0922">
          <w:rPr>
            <w:noProof/>
            <w:webHidden/>
          </w:rPr>
          <w:fldChar w:fldCharType="end"/>
        </w:r>
      </w:hyperlink>
    </w:p>
    <w:p w14:paraId="67CFE1D0" w14:textId="77777777" w:rsidR="005D0922" w:rsidRDefault="004C4A07">
      <w:pPr>
        <w:pStyle w:val="Tabladeilustraciones"/>
        <w:tabs>
          <w:tab w:val="right" w:leader="dot" w:pos="9628"/>
        </w:tabs>
        <w:rPr>
          <w:rFonts w:eastAsiaTheme="minorEastAsia"/>
          <w:noProof/>
          <w:lang w:val="es-ES" w:eastAsia="es-ES"/>
        </w:rPr>
      </w:pPr>
      <w:hyperlink w:anchor="_Toc465465601" w:history="1">
        <w:r w:rsidR="005D0922" w:rsidRPr="00EB4D44">
          <w:rPr>
            <w:rStyle w:val="Hipervnculo"/>
            <w:noProof/>
          </w:rPr>
          <w:t>Figura 45: Diagrama de bloques del conversor XADC</w:t>
        </w:r>
        <w:r w:rsidR="005D0922">
          <w:rPr>
            <w:noProof/>
            <w:webHidden/>
          </w:rPr>
          <w:tab/>
        </w:r>
        <w:r w:rsidR="005D0922">
          <w:rPr>
            <w:noProof/>
            <w:webHidden/>
          </w:rPr>
          <w:fldChar w:fldCharType="begin"/>
        </w:r>
        <w:r w:rsidR="005D0922">
          <w:rPr>
            <w:noProof/>
            <w:webHidden/>
          </w:rPr>
          <w:instrText xml:space="preserve"> PAGEREF _Toc465465601 \h </w:instrText>
        </w:r>
        <w:r w:rsidR="005D0922">
          <w:rPr>
            <w:noProof/>
            <w:webHidden/>
          </w:rPr>
        </w:r>
        <w:r w:rsidR="005D0922">
          <w:rPr>
            <w:noProof/>
            <w:webHidden/>
          </w:rPr>
          <w:fldChar w:fldCharType="separate"/>
        </w:r>
        <w:r w:rsidR="005D0922">
          <w:rPr>
            <w:noProof/>
            <w:webHidden/>
          </w:rPr>
          <w:t>58</w:t>
        </w:r>
        <w:r w:rsidR="005D0922">
          <w:rPr>
            <w:noProof/>
            <w:webHidden/>
          </w:rPr>
          <w:fldChar w:fldCharType="end"/>
        </w:r>
      </w:hyperlink>
    </w:p>
    <w:p w14:paraId="2D16E146" w14:textId="77777777" w:rsidR="005D0922" w:rsidRDefault="004C4A07">
      <w:pPr>
        <w:pStyle w:val="Tabladeilustraciones"/>
        <w:tabs>
          <w:tab w:val="right" w:leader="dot" w:pos="9628"/>
        </w:tabs>
        <w:rPr>
          <w:rFonts w:eastAsiaTheme="minorEastAsia"/>
          <w:noProof/>
          <w:lang w:val="es-ES" w:eastAsia="es-ES"/>
        </w:rPr>
      </w:pPr>
      <w:hyperlink w:anchor="_Toc465465602" w:history="1">
        <w:r w:rsidR="005D0922" w:rsidRPr="00EB4D44">
          <w:rPr>
            <w:rStyle w:val="Hipervnculo"/>
            <w:noProof/>
          </w:rPr>
          <w:t>Figura 46: Puertos y diagrama de bloques del XADC</w:t>
        </w:r>
        <w:r w:rsidR="005D0922">
          <w:rPr>
            <w:noProof/>
            <w:webHidden/>
          </w:rPr>
          <w:tab/>
        </w:r>
        <w:r w:rsidR="005D0922">
          <w:rPr>
            <w:noProof/>
            <w:webHidden/>
          </w:rPr>
          <w:fldChar w:fldCharType="begin"/>
        </w:r>
        <w:r w:rsidR="005D0922">
          <w:rPr>
            <w:noProof/>
            <w:webHidden/>
          </w:rPr>
          <w:instrText xml:space="preserve"> PAGEREF _Toc465465602 \h </w:instrText>
        </w:r>
        <w:r w:rsidR="005D0922">
          <w:rPr>
            <w:noProof/>
            <w:webHidden/>
          </w:rPr>
        </w:r>
        <w:r w:rsidR="005D0922">
          <w:rPr>
            <w:noProof/>
            <w:webHidden/>
          </w:rPr>
          <w:fldChar w:fldCharType="separate"/>
        </w:r>
        <w:r w:rsidR="005D0922">
          <w:rPr>
            <w:noProof/>
            <w:webHidden/>
          </w:rPr>
          <w:t>59</w:t>
        </w:r>
        <w:r w:rsidR="005D0922">
          <w:rPr>
            <w:noProof/>
            <w:webHidden/>
          </w:rPr>
          <w:fldChar w:fldCharType="end"/>
        </w:r>
      </w:hyperlink>
    </w:p>
    <w:p w14:paraId="61CD05CE" w14:textId="77777777" w:rsidR="005D0922" w:rsidRDefault="004C4A07">
      <w:pPr>
        <w:pStyle w:val="Tabladeilustraciones"/>
        <w:tabs>
          <w:tab w:val="right" w:leader="dot" w:pos="9628"/>
        </w:tabs>
        <w:rPr>
          <w:rFonts w:eastAsiaTheme="minorEastAsia"/>
          <w:noProof/>
          <w:lang w:val="es-ES" w:eastAsia="es-ES"/>
        </w:rPr>
      </w:pPr>
      <w:hyperlink w:anchor="_Toc465465603" w:history="1">
        <w:r w:rsidR="005D0922" w:rsidRPr="00EB4D44">
          <w:rPr>
            <w:rStyle w:val="Hipervnculo"/>
            <w:noProof/>
          </w:rPr>
          <w:t>Figura 47: Descripción de los puertos del XADC - 1</w:t>
        </w:r>
        <w:r w:rsidR="005D0922">
          <w:rPr>
            <w:noProof/>
            <w:webHidden/>
          </w:rPr>
          <w:tab/>
        </w:r>
        <w:r w:rsidR="005D0922">
          <w:rPr>
            <w:noProof/>
            <w:webHidden/>
          </w:rPr>
          <w:fldChar w:fldCharType="begin"/>
        </w:r>
        <w:r w:rsidR="005D0922">
          <w:rPr>
            <w:noProof/>
            <w:webHidden/>
          </w:rPr>
          <w:instrText xml:space="preserve"> PAGEREF _Toc465465603 \h </w:instrText>
        </w:r>
        <w:r w:rsidR="005D0922">
          <w:rPr>
            <w:noProof/>
            <w:webHidden/>
          </w:rPr>
        </w:r>
        <w:r w:rsidR="005D0922">
          <w:rPr>
            <w:noProof/>
            <w:webHidden/>
          </w:rPr>
          <w:fldChar w:fldCharType="separate"/>
        </w:r>
        <w:r w:rsidR="005D0922">
          <w:rPr>
            <w:noProof/>
            <w:webHidden/>
          </w:rPr>
          <w:t>59</w:t>
        </w:r>
        <w:r w:rsidR="005D0922">
          <w:rPr>
            <w:noProof/>
            <w:webHidden/>
          </w:rPr>
          <w:fldChar w:fldCharType="end"/>
        </w:r>
      </w:hyperlink>
    </w:p>
    <w:p w14:paraId="1164A5B4" w14:textId="77777777" w:rsidR="005D0922" w:rsidRDefault="004C4A07">
      <w:pPr>
        <w:pStyle w:val="Tabladeilustraciones"/>
        <w:tabs>
          <w:tab w:val="right" w:leader="dot" w:pos="9628"/>
        </w:tabs>
        <w:rPr>
          <w:rFonts w:eastAsiaTheme="minorEastAsia"/>
          <w:noProof/>
          <w:lang w:val="es-ES" w:eastAsia="es-ES"/>
        </w:rPr>
      </w:pPr>
      <w:hyperlink w:anchor="_Toc465465604" w:history="1">
        <w:r w:rsidR="005D0922" w:rsidRPr="00EB4D44">
          <w:rPr>
            <w:rStyle w:val="Hipervnculo"/>
            <w:noProof/>
          </w:rPr>
          <w:t>Figura 48: Descripción de los puertos del XADC - 2</w:t>
        </w:r>
        <w:r w:rsidR="005D0922">
          <w:rPr>
            <w:noProof/>
            <w:webHidden/>
          </w:rPr>
          <w:tab/>
        </w:r>
        <w:r w:rsidR="005D0922">
          <w:rPr>
            <w:noProof/>
            <w:webHidden/>
          </w:rPr>
          <w:fldChar w:fldCharType="begin"/>
        </w:r>
        <w:r w:rsidR="005D0922">
          <w:rPr>
            <w:noProof/>
            <w:webHidden/>
          </w:rPr>
          <w:instrText xml:space="preserve"> PAGEREF _Toc465465604 \h </w:instrText>
        </w:r>
        <w:r w:rsidR="005D0922">
          <w:rPr>
            <w:noProof/>
            <w:webHidden/>
          </w:rPr>
        </w:r>
        <w:r w:rsidR="005D0922">
          <w:rPr>
            <w:noProof/>
            <w:webHidden/>
          </w:rPr>
          <w:fldChar w:fldCharType="separate"/>
        </w:r>
        <w:r w:rsidR="005D0922">
          <w:rPr>
            <w:noProof/>
            <w:webHidden/>
          </w:rPr>
          <w:t>60</w:t>
        </w:r>
        <w:r w:rsidR="005D0922">
          <w:rPr>
            <w:noProof/>
            <w:webHidden/>
          </w:rPr>
          <w:fldChar w:fldCharType="end"/>
        </w:r>
      </w:hyperlink>
    </w:p>
    <w:p w14:paraId="5D359326" w14:textId="77777777" w:rsidR="005D0922" w:rsidRDefault="004C4A07">
      <w:pPr>
        <w:pStyle w:val="Tabladeilustraciones"/>
        <w:tabs>
          <w:tab w:val="right" w:leader="dot" w:pos="9628"/>
        </w:tabs>
        <w:rPr>
          <w:rFonts w:eastAsiaTheme="minorEastAsia"/>
          <w:noProof/>
          <w:lang w:val="es-ES" w:eastAsia="es-ES"/>
        </w:rPr>
      </w:pPr>
      <w:hyperlink w:anchor="_Toc465465605" w:history="1">
        <w:r w:rsidR="005D0922" w:rsidRPr="00EB4D44">
          <w:rPr>
            <w:rStyle w:val="Hipervnculo"/>
            <w:noProof/>
          </w:rPr>
          <w:t>Figura 49: Diagrama de tiempos para conversión continua del XADC</w:t>
        </w:r>
        <w:r w:rsidR="005D0922">
          <w:rPr>
            <w:noProof/>
            <w:webHidden/>
          </w:rPr>
          <w:tab/>
        </w:r>
        <w:r w:rsidR="005D0922">
          <w:rPr>
            <w:noProof/>
            <w:webHidden/>
          </w:rPr>
          <w:fldChar w:fldCharType="begin"/>
        </w:r>
        <w:r w:rsidR="005D0922">
          <w:rPr>
            <w:noProof/>
            <w:webHidden/>
          </w:rPr>
          <w:instrText xml:space="preserve"> PAGEREF _Toc465465605 \h </w:instrText>
        </w:r>
        <w:r w:rsidR="005D0922">
          <w:rPr>
            <w:noProof/>
            <w:webHidden/>
          </w:rPr>
        </w:r>
        <w:r w:rsidR="005D0922">
          <w:rPr>
            <w:noProof/>
            <w:webHidden/>
          </w:rPr>
          <w:fldChar w:fldCharType="separate"/>
        </w:r>
        <w:r w:rsidR="005D0922">
          <w:rPr>
            <w:noProof/>
            <w:webHidden/>
          </w:rPr>
          <w:t>60</w:t>
        </w:r>
        <w:r w:rsidR="005D0922">
          <w:rPr>
            <w:noProof/>
            <w:webHidden/>
          </w:rPr>
          <w:fldChar w:fldCharType="end"/>
        </w:r>
      </w:hyperlink>
    </w:p>
    <w:p w14:paraId="6B5B11D0" w14:textId="77777777" w:rsidR="005D0922" w:rsidRDefault="004C4A07">
      <w:pPr>
        <w:pStyle w:val="Tabladeilustraciones"/>
        <w:tabs>
          <w:tab w:val="right" w:leader="dot" w:pos="9628"/>
        </w:tabs>
        <w:rPr>
          <w:rFonts w:eastAsiaTheme="minorEastAsia"/>
          <w:noProof/>
          <w:lang w:val="es-ES" w:eastAsia="es-ES"/>
        </w:rPr>
      </w:pPr>
      <w:hyperlink w:anchor="_Toc465465606" w:history="1">
        <w:r w:rsidR="005D0922" w:rsidRPr="00EB4D44">
          <w:rPr>
            <w:rStyle w:val="Hipervnculo"/>
            <w:noProof/>
          </w:rPr>
          <w:t>Figura 50: Sistema completo con conversor XADC</w:t>
        </w:r>
        <w:r w:rsidR="005D0922">
          <w:rPr>
            <w:noProof/>
            <w:webHidden/>
          </w:rPr>
          <w:tab/>
        </w:r>
        <w:r w:rsidR="005D0922">
          <w:rPr>
            <w:noProof/>
            <w:webHidden/>
          </w:rPr>
          <w:fldChar w:fldCharType="begin"/>
        </w:r>
        <w:r w:rsidR="005D0922">
          <w:rPr>
            <w:noProof/>
            <w:webHidden/>
          </w:rPr>
          <w:instrText xml:space="preserve"> PAGEREF _Toc465465606 \h </w:instrText>
        </w:r>
        <w:r w:rsidR="005D0922">
          <w:rPr>
            <w:noProof/>
            <w:webHidden/>
          </w:rPr>
        </w:r>
        <w:r w:rsidR="005D0922">
          <w:rPr>
            <w:noProof/>
            <w:webHidden/>
          </w:rPr>
          <w:fldChar w:fldCharType="separate"/>
        </w:r>
        <w:r w:rsidR="005D0922">
          <w:rPr>
            <w:noProof/>
            <w:webHidden/>
          </w:rPr>
          <w:t>61</w:t>
        </w:r>
        <w:r w:rsidR="005D0922">
          <w:rPr>
            <w:noProof/>
            <w:webHidden/>
          </w:rPr>
          <w:fldChar w:fldCharType="end"/>
        </w:r>
      </w:hyperlink>
    </w:p>
    <w:p w14:paraId="1FC73FD1" w14:textId="77777777" w:rsidR="005D0922" w:rsidRDefault="004C4A07">
      <w:pPr>
        <w:pStyle w:val="Tabladeilustraciones"/>
        <w:tabs>
          <w:tab w:val="right" w:leader="dot" w:pos="9628"/>
        </w:tabs>
        <w:rPr>
          <w:rFonts w:eastAsiaTheme="minorEastAsia"/>
          <w:noProof/>
          <w:lang w:val="es-ES" w:eastAsia="es-ES"/>
        </w:rPr>
      </w:pPr>
      <w:hyperlink w:anchor="_Toc465465607" w:history="1">
        <w:r w:rsidR="005D0922" w:rsidRPr="00EB4D44">
          <w:rPr>
            <w:rStyle w:val="Hipervnculo"/>
            <w:noProof/>
          </w:rPr>
          <w:t>Figura 51: Sistema completo conectado</w:t>
        </w:r>
        <w:r w:rsidR="005D0922">
          <w:rPr>
            <w:noProof/>
            <w:webHidden/>
          </w:rPr>
          <w:tab/>
        </w:r>
        <w:r w:rsidR="005D0922">
          <w:rPr>
            <w:noProof/>
            <w:webHidden/>
          </w:rPr>
          <w:fldChar w:fldCharType="begin"/>
        </w:r>
        <w:r w:rsidR="005D0922">
          <w:rPr>
            <w:noProof/>
            <w:webHidden/>
          </w:rPr>
          <w:instrText xml:space="preserve"> PAGEREF _Toc465465607 \h </w:instrText>
        </w:r>
        <w:r w:rsidR="005D0922">
          <w:rPr>
            <w:noProof/>
            <w:webHidden/>
          </w:rPr>
        </w:r>
        <w:r w:rsidR="005D0922">
          <w:rPr>
            <w:noProof/>
            <w:webHidden/>
          </w:rPr>
          <w:fldChar w:fldCharType="separate"/>
        </w:r>
        <w:r w:rsidR="005D0922">
          <w:rPr>
            <w:noProof/>
            <w:webHidden/>
          </w:rPr>
          <w:t>62</w:t>
        </w:r>
        <w:r w:rsidR="005D0922">
          <w:rPr>
            <w:noProof/>
            <w:webHidden/>
          </w:rPr>
          <w:fldChar w:fldCharType="end"/>
        </w:r>
      </w:hyperlink>
    </w:p>
    <w:p w14:paraId="39E7F417" w14:textId="77777777" w:rsidR="005D0922" w:rsidRDefault="004C4A07">
      <w:pPr>
        <w:pStyle w:val="Tabladeilustraciones"/>
        <w:tabs>
          <w:tab w:val="right" w:leader="dot" w:pos="9628"/>
        </w:tabs>
        <w:rPr>
          <w:rFonts w:eastAsiaTheme="minorEastAsia"/>
          <w:noProof/>
          <w:lang w:val="es-ES" w:eastAsia="es-ES"/>
        </w:rPr>
      </w:pPr>
      <w:hyperlink w:anchor="_Toc465465608" w:history="1">
        <w:r w:rsidR="005D0922" w:rsidRPr="00EB4D44">
          <w:rPr>
            <w:rStyle w:val="Hipervnculo"/>
            <w:noProof/>
          </w:rPr>
          <w:t>Figura 52: Grafica en tiempo real con señal de 100Hz y 500mV div</w:t>
        </w:r>
        <w:r w:rsidR="005D0922">
          <w:rPr>
            <w:noProof/>
            <w:webHidden/>
          </w:rPr>
          <w:tab/>
        </w:r>
        <w:r w:rsidR="005D0922">
          <w:rPr>
            <w:noProof/>
            <w:webHidden/>
          </w:rPr>
          <w:fldChar w:fldCharType="begin"/>
        </w:r>
        <w:r w:rsidR="005D0922">
          <w:rPr>
            <w:noProof/>
            <w:webHidden/>
          </w:rPr>
          <w:instrText xml:space="preserve"> PAGEREF _Toc465465608 \h </w:instrText>
        </w:r>
        <w:r w:rsidR="005D0922">
          <w:rPr>
            <w:noProof/>
            <w:webHidden/>
          </w:rPr>
        </w:r>
        <w:r w:rsidR="005D0922">
          <w:rPr>
            <w:noProof/>
            <w:webHidden/>
          </w:rPr>
          <w:fldChar w:fldCharType="separate"/>
        </w:r>
        <w:r w:rsidR="005D0922">
          <w:rPr>
            <w:noProof/>
            <w:webHidden/>
          </w:rPr>
          <w:t>63</w:t>
        </w:r>
        <w:r w:rsidR="005D0922">
          <w:rPr>
            <w:noProof/>
            <w:webHidden/>
          </w:rPr>
          <w:fldChar w:fldCharType="end"/>
        </w:r>
      </w:hyperlink>
    </w:p>
    <w:p w14:paraId="128BF4EB" w14:textId="77777777" w:rsidR="005D0922" w:rsidRDefault="004C4A07">
      <w:pPr>
        <w:pStyle w:val="Tabladeilustraciones"/>
        <w:tabs>
          <w:tab w:val="right" w:leader="dot" w:pos="9628"/>
        </w:tabs>
        <w:rPr>
          <w:rFonts w:eastAsiaTheme="minorEastAsia"/>
          <w:noProof/>
          <w:lang w:val="es-ES" w:eastAsia="es-ES"/>
        </w:rPr>
      </w:pPr>
      <w:hyperlink w:anchor="_Toc465465609" w:history="1">
        <w:r w:rsidR="005D0922" w:rsidRPr="00EB4D44">
          <w:rPr>
            <w:rStyle w:val="Hipervnculo"/>
            <w:noProof/>
          </w:rPr>
          <w:t>Figura 53: Grafica en tiempo real con señal de 100Hz y 200mV div</w:t>
        </w:r>
        <w:r w:rsidR="005D0922">
          <w:rPr>
            <w:noProof/>
            <w:webHidden/>
          </w:rPr>
          <w:tab/>
        </w:r>
        <w:r w:rsidR="005D0922">
          <w:rPr>
            <w:noProof/>
            <w:webHidden/>
          </w:rPr>
          <w:fldChar w:fldCharType="begin"/>
        </w:r>
        <w:r w:rsidR="005D0922">
          <w:rPr>
            <w:noProof/>
            <w:webHidden/>
          </w:rPr>
          <w:instrText xml:space="preserve"> PAGEREF _Toc465465609 \h </w:instrText>
        </w:r>
        <w:r w:rsidR="005D0922">
          <w:rPr>
            <w:noProof/>
            <w:webHidden/>
          </w:rPr>
        </w:r>
        <w:r w:rsidR="005D0922">
          <w:rPr>
            <w:noProof/>
            <w:webHidden/>
          </w:rPr>
          <w:fldChar w:fldCharType="separate"/>
        </w:r>
        <w:r w:rsidR="005D0922">
          <w:rPr>
            <w:noProof/>
            <w:webHidden/>
          </w:rPr>
          <w:t>63</w:t>
        </w:r>
        <w:r w:rsidR="005D0922">
          <w:rPr>
            <w:noProof/>
            <w:webHidden/>
          </w:rPr>
          <w:fldChar w:fldCharType="end"/>
        </w:r>
      </w:hyperlink>
    </w:p>
    <w:p w14:paraId="1E3F97B1" w14:textId="77777777" w:rsidR="005D0922" w:rsidRDefault="004C4A07">
      <w:pPr>
        <w:pStyle w:val="Tabladeilustraciones"/>
        <w:tabs>
          <w:tab w:val="right" w:leader="dot" w:pos="9628"/>
        </w:tabs>
        <w:rPr>
          <w:rFonts w:eastAsiaTheme="minorEastAsia"/>
          <w:noProof/>
          <w:lang w:val="es-ES" w:eastAsia="es-ES"/>
        </w:rPr>
      </w:pPr>
      <w:hyperlink w:anchor="_Toc465465610" w:history="1">
        <w:r w:rsidR="005D0922" w:rsidRPr="00EB4D44">
          <w:rPr>
            <w:rStyle w:val="Hipervnculo"/>
            <w:noProof/>
          </w:rPr>
          <w:t>Figura 54: Grafica en tiempo real con señal de 100Hz y 100mV div</w:t>
        </w:r>
        <w:r w:rsidR="005D0922">
          <w:rPr>
            <w:noProof/>
            <w:webHidden/>
          </w:rPr>
          <w:tab/>
        </w:r>
        <w:r w:rsidR="005D0922">
          <w:rPr>
            <w:noProof/>
            <w:webHidden/>
          </w:rPr>
          <w:fldChar w:fldCharType="begin"/>
        </w:r>
        <w:r w:rsidR="005D0922">
          <w:rPr>
            <w:noProof/>
            <w:webHidden/>
          </w:rPr>
          <w:instrText xml:space="preserve"> PAGEREF _Toc465465610 \h </w:instrText>
        </w:r>
        <w:r w:rsidR="005D0922">
          <w:rPr>
            <w:noProof/>
            <w:webHidden/>
          </w:rPr>
        </w:r>
        <w:r w:rsidR="005D0922">
          <w:rPr>
            <w:noProof/>
            <w:webHidden/>
          </w:rPr>
          <w:fldChar w:fldCharType="separate"/>
        </w:r>
        <w:r w:rsidR="005D0922">
          <w:rPr>
            <w:noProof/>
            <w:webHidden/>
          </w:rPr>
          <w:t>64</w:t>
        </w:r>
        <w:r w:rsidR="005D0922">
          <w:rPr>
            <w:noProof/>
            <w:webHidden/>
          </w:rPr>
          <w:fldChar w:fldCharType="end"/>
        </w:r>
      </w:hyperlink>
    </w:p>
    <w:p w14:paraId="08AB1D3F" w14:textId="77777777" w:rsidR="005D0922" w:rsidRDefault="004C4A07">
      <w:pPr>
        <w:pStyle w:val="Tabladeilustraciones"/>
        <w:tabs>
          <w:tab w:val="right" w:leader="dot" w:pos="9628"/>
        </w:tabs>
        <w:rPr>
          <w:rFonts w:eastAsiaTheme="minorEastAsia"/>
          <w:noProof/>
          <w:lang w:val="es-ES" w:eastAsia="es-ES"/>
        </w:rPr>
      </w:pPr>
      <w:hyperlink w:anchor="_Toc465465611" w:history="1">
        <w:r w:rsidR="005D0922" w:rsidRPr="00EB4D44">
          <w:rPr>
            <w:rStyle w:val="Hipervnculo"/>
            <w:noProof/>
          </w:rPr>
          <w:t>Figura 55: Grafica en tiempo real con señal de 1000Hz y 100mV div</w:t>
        </w:r>
        <w:r w:rsidR="005D0922">
          <w:rPr>
            <w:noProof/>
            <w:webHidden/>
          </w:rPr>
          <w:tab/>
        </w:r>
        <w:r w:rsidR="005D0922">
          <w:rPr>
            <w:noProof/>
            <w:webHidden/>
          </w:rPr>
          <w:fldChar w:fldCharType="begin"/>
        </w:r>
        <w:r w:rsidR="005D0922">
          <w:rPr>
            <w:noProof/>
            <w:webHidden/>
          </w:rPr>
          <w:instrText xml:space="preserve"> PAGEREF _Toc465465611 \h </w:instrText>
        </w:r>
        <w:r w:rsidR="005D0922">
          <w:rPr>
            <w:noProof/>
            <w:webHidden/>
          </w:rPr>
        </w:r>
        <w:r w:rsidR="005D0922">
          <w:rPr>
            <w:noProof/>
            <w:webHidden/>
          </w:rPr>
          <w:fldChar w:fldCharType="separate"/>
        </w:r>
        <w:r w:rsidR="005D0922">
          <w:rPr>
            <w:noProof/>
            <w:webHidden/>
          </w:rPr>
          <w:t>64</w:t>
        </w:r>
        <w:r w:rsidR="005D0922">
          <w:rPr>
            <w:noProof/>
            <w:webHidden/>
          </w:rPr>
          <w:fldChar w:fldCharType="end"/>
        </w:r>
      </w:hyperlink>
    </w:p>
    <w:p w14:paraId="5500D51B" w14:textId="77777777" w:rsidR="006C3F30" w:rsidRDefault="006C3F30" w:rsidP="00231873">
      <w:pPr>
        <w:spacing w:after="20"/>
        <w:rPr>
          <w:rFonts w:ascii="Arial" w:hAnsi="Arial" w:cs="Arial"/>
          <w:sz w:val="28"/>
          <w:szCs w:val="32"/>
        </w:rPr>
      </w:pPr>
      <w:r>
        <w:rPr>
          <w:rFonts w:ascii="Arial" w:hAnsi="Arial" w:cs="Arial"/>
          <w:sz w:val="28"/>
          <w:szCs w:val="32"/>
        </w:rPr>
        <w:fldChar w:fldCharType="end"/>
      </w:r>
    </w:p>
    <w:p w14:paraId="1BFC5A6E" w14:textId="77777777" w:rsidR="00E40A50" w:rsidRDefault="006C3F30" w:rsidP="00231873">
      <w:pPr>
        <w:spacing w:after="20"/>
        <w:rPr>
          <w:rFonts w:ascii="Arial" w:hAnsi="Arial" w:cs="Arial"/>
          <w:sz w:val="28"/>
          <w:szCs w:val="32"/>
        </w:rPr>
      </w:pPr>
      <w:r>
        <w:rPr>
          <w:rFonts w:ascii="Arial" w:hAnsi="Arial" w:cs="Arial"/>
          <w:sz w:val="28"/>
          <w:szCs w:val="32"/>
        </w:rPr>
        <w:fldChar w:fldCharType="begin"/>
      </w:r>
      <w:r>
        <w:rPr>
          <w:rFonts w:ascii="Arial" w:hAnsi="Arial" w:cs="Arial"/>
          <w:sz w:val="28"/>
          <w:szCs w:val="32"/>
        </w:rPr>
        <w:instrText xml:space="preserve"> INDEX \c "2" \z "3082" </w:instrText>
      </w:r>
      <w:r>
        <w:rPr>
          <w:rFonts w:ascii="Arial" w:hAnsi="Arial" w:cs="Arial"/>
          <w:sz w:val="28"/>
          <w:szCs w:val="32"/>
        </w:rPr>
        <w:fldChar w:fldCharType="end"/>
      </w:r>
    </w:p>
    <w:p w14:paraId="3B25FDD6" w14:textId="77777777" w:rsidR="00E40A50" w:rsidRDefault="00E40A50" w:rsidP="00231873">
      <w:pPr>
        <w:spacing w:after="20"/>
        <w:rPr>
          <w:rFonts w:ascii="Arial" w:hAnsi="Arial" w:cs="Arial"/>
          <w:sz w:val="28"/>
          <w:szCs w:val="32"/>
        </w:rPr>
      </w:pPr>
    </w:p>
    <w:p w14:paraId="3B87C658" w14:textId="77777777" w:rsidR="00E40A50" w:rsidRDefault="00E40A50" w:rsidP="00231873">
      <w:pPr>
        <w:spacing w:after="20"/>
        <w:rPr>
          <w:rFonts w:ascii="Arial" w:hAnsi="Arial" w:cs="Arial"/>
          <w:sz w:val="28"/>
          <w:szCs w:val="32"/>
        </w:rPr>
      </w:pPr>
    </w:p>
    <w:p w14:paraId="62D1025F" w14:textId="77777777" w:rsidR="00E40A50" w:rsidRDefault="00E40A50" w:rsidP="00231873">
      <w:pPr>
        <w:spacing w:after="20"/>
        <w:rPr>
          <w:rFonts w:ascii="Arial" w:hAnsi="Arial" w:cs="Arial"/>
          <w:sz w:val="28"/>
          <w:szCs w:val="32"/>
        </w:rPr>
      </w:pPr>
    </w:p>
    <w:p w14:paraId="0754DFA4" w14:textId="77777777" w:rsidR="00E40A50" w:rsidRDefault="00E40A50" w:rsidP="00231873">
      <w:pPr>
        <w:spacing w:after="20"/>
        <w:rPr>
          <w:rFonts w:ascii="Arial" w:hAnsi="Arial" w:cs="Arial"/>
          <w:sz w:val="28"/>
          <w:szCs w:val="32"/>
        </w:rPr>
      </w:pPr>
    </w:p>
    <w:p w14:paraId="5E1443FC" w14:textId="77777777" w:rsidR="00E40A50" w:rsidRDefault="00E40A50" w:rsidP="00231873">
      <w:pPr>
        <w:spacing w:after="20"/>
        <w:rPr>
          <w:rFonts w:ascii="Arial" w:hAnsi="Arial" w:cs="Arial"/>
          <w:sz w:val="28"/>
          <w:szCs w:val="32"/>
        </w:rPr>
      </w:pPr>
    </w:p>
    <w:p w14:paraId="4A80F73C" w14:textId="77777777" w:rsidR="00E40A50" w:rsidRDefault="00E40A50" w:rsidP="00231873">
      <w:pPr>
        <w:spacing w:after="20"/>
        <w:rPr>
          <w:rFonts w:ascii="Arial" w:hAnsi="Arial" w:cs="Arial"/>
          <w:sz w:val="28"/>
          <w:szCs w:val="32"/>
        </w:rPr>
      </w:pPr>
    </w:p>
    <w:p w14:paraId="509986B9" w14:textId="77777777" w:rsidR="00E40A50" w:rsidRDefault="00E40A50" w:rsidP="00231873">
      <w:pPr>
        <w:spacing w:after="20"/>
        <w:rPr>
          <w:rFonts w:ascii="Arial" w:hAnsi="Arial" w:cs="Arial"/>
          <w:sz w:val="28"/>
          <w:szCs w:val="32"/>
        </w:rPr>
      </w:pPr>
    </w:p>
    <w:p w14:paraId="2CD23D73" w14:textId="77777777" w:rsidR="00E40A50" w:rsidRDefault="00E40A50" w:rsidP="00231873">
      <w:pPr>
        <w:spacing w:after="20"/>
        <w:rPr>
          <w:rFonts w:ascii="Arial" w:hAnsi="Arial" w:cs="Arial"/>
          <w:sz w:val="28"/>
          <w:szCs w:val="32"/>
        </w:rPr>
      </w:pPr>
    </w:p>
    <w:p w14:paraId="188C413E" w14:textId="77777777" w:rsidR="00E40A50" w:rsidRDefault="00E40A50" w:rsidP="00231873">
      <w:pPr>
        <w:spacing w:after="20"/>
        <w:rPr>
          <w:rFonts w:ascii="Arial" w:hAnsi="Arial" w:cs="Arial"/>
          <w:sz w:val="28"/>
          <w:szCs w:val="32"/>
        </w:rPr>
      </w:pPr>
    </w:p>
    <w:p w14:paraId="57AFA08B" w14:textId="77777777" w:rsidR="00E40A50" w:rsidRDefault="00E40A50" w:rsidP="00231873">
      <w:pPr>
        <w:spacing w:after="20"/>
        <w:rPr>
          <w:rFonts w:ascii="Arial" w:hAnsi="Arial" w:cs="Arial"/>
          <w:sz w:val="28"/>
          <w:szCs w:val="32"/>
        </w:rPr>
      </w:pPr>
    </w:p>
    <w:p w14:paraId="07AED71B" w14:textId="77777777" w:rsidR="00E40A50" w:rsidRDefault="00E40A50" w:rsidP="00231873">
      <w:pPr>
        <w:spacing w:after="20"/>
        <w:rPr>
          <w:rFonts w:ascii="Arial" w:hAnsi="Arial" w:cs="Arial"/>
          <w:sz w:val="28"/>
          <w:szCs w:val="32"/>
        </w:rPr>
      </w:pPr>
    </w:p>
    <w:p w14:paraId="597EDBC8" w14:textId="77777777" w:rsidR="00E40A50" w:rsidRDefault="00E40A50" w:rsidP="00231873">
      <w:pPr>
        <w:spacing w:after="20"/>
        <w:rPr>
          <w:rFonts w:ascii="Arial" w:hAnsi="Arial" w:cs="Arial"/>
          <w:sz w:val="28"/>
          <w:szCs w:val="32"/>
        </w:rPr>
      </w:pPr>
    </w:p>
    <w:p w14:paraId="72C2719A" w14:textId="77777777" w:rsidR="00E40A50" w:rsidRDefault="00E40A50" w:rsidP="00231873">
      <w:pPr>
        <w:spacing w:after="20"/>
        <w:rPr>
          <w:rFonts w:ascii="Arial" w:hAnsi="Arial" w:cs="Arial"/>
          <w:sz w:val="28"/>
          <w:szCs w:val="32"/>
        </w:rPr>
      </w:pPr>
    </w:p>
    <w:p w14:paraId="288D1B01" w14:textId="77777777" w:rsidR="00E40A50" w:rsidRDefault="00E40A50" w:rsidP="00231873">
      <w:pPr>
        <w:spacing w:after="20"/>
        <w:rPr>
          <w:rFonts w:ascii="Arial" w:hAnsi="Arial" w:cs="Arial"/>
          <w:sz w:val="28"/>
          <w:szCs w:val="32"/>
        </w:rPr>
      </w:pPr>
    </w:p>
    <w:p w14:paraId="4851CB28" w14:textId="77777777" w:rsidR="00E40A50" w:rsidRDefault="00E40A50" w:rsidP="00231873">
      <w:pPr>
        <w:spacing w:after="20"/>
        <w:rPr>
          <w:rFonts w:ascii="Arial" w:hAnsi="Arial" w:cs="Arial"/>
          <w:sz w:val="28"/>
          <w:szCs w:val="32"/>
        </w:rPr>
      </w:pPr>
    </w:p>
    <w:p w14:paraId="04EB968D" w14:textId="77777777" w:rsidR="00E40A50" w:rsidRDefault="00E40A50" w:rsidP="00231873">
      <w:pPr>
        <w:spacing w:after="20"/>
        <w:rPr>
          <w:rFonts w:ascii="Arial" w:hAnsi="Arial" w:cs="Arial"/>
          <w:sz w:val="28"/>
          <w:szCs w:val="32"/>
        </w:rPr>
      </w:pPr>
    </w:p>
    <w:p w14:paraId="5CFB4A9B" w14:textId="77777777" w:rsidR="00E40A50" w:rsidRDefault="00E40A50" w:rsidP="00231873">
      <w:pPr>
        <w:spacing w:after="20"/>
        <w:rPr>
          <w:rFonts w:ascii="Arial" w:hAnsi="Arial" w:cs="Arial"/>
          <w:sz w:val="28"/>
          <w:szCs w:val="32"/>
        </w:rPr>
      </w:pPr>
    </w:p>
    <w:p w14:paraId="2F69FCAB" w14:textId="77777777" w:rsidR="00E40A50" w:rsidRDefault="00E40A50" w:rsidP="00231873">
      <w:pPr>
        <w:spacing w:after="20"/>
        <w:rPr>
          <w:rFonts w:ascii="Arial" w:hAnsi="Arial" w:cs="Arial"/>
          <w:sz w:val="28"/>
          <w:szCs w:val="32"/>
        </w:rPr>
      </w:pPr>
    </w:p>
    <w:p w14:paraId="100EF63A" w14:textId="77777777" w:rsidR="00E40A50" w:rsidRDefault="00E40A50" w:rsidP="00231873">
      <w:pPr>
        <w:spacing w:after="20"/>
        <w:rPr>
          <w:rFonts w:ascii="Arial" w:hAnsi="Arial" w:cs="Arial"/>
          <w:sz w:val="28"/>
          <w:szCs w:val="32"/>
        </w:rPr>
      </w:pPr>
    </w:p>
    <w:p w14:paraId="2908DB33" w14:textId="77777777" w:rsidR="00E40A50" w:rsidRDefault="00E40A50" w:rsidP="00231873">
      <w:pPr>
        <w:spacing w:after="20"/>
        <w:rPr>
          <w:rFonts w:ascii="Arial" w:hAnsi="Arial" w:cs="Arial"/>
          <w:sz w:val="28"/>
          <w:szCs w:val="32"/>
        </w:rPr>
      </w:pPr>
    </w:p>
    <w:p w14:paraId="53CDFBFB" w14:textId="77777777" w:rsidR="00E40A50" w:rsidRDefault="00E40A50" w:rsidP="00231873">
      <w:pPr>
        <w:spacing w:after="20"/>
        <w:rPr>
          <w:rFonts w:ascii="Arial" w:hAnsi="Arial" w:cs="Arial"/>
          <w:sz w:val="28"/>
          <w:szCs w:val="32"/>
        </w:rPr>
      </w:pPr>
    </w:p>
    <w:p w14:paraId="2048BED3" w14:textId="77777777" w:rsidR="00E40A50" w:rsidRDefault="00E40A50" w:rsidP="00231873">
      <w:pPr>
        <w:spacing w:after="20"/>
        <w:rPr>
          <w:rFonts w:ascii="Arial" w:hAnsi="Arial" w:cs="Arial"/>
          <w:sz w:val="28"/>
          <w:szCs w:val="32"/>
        </w:rPr>
      </w:pPr>
    </w:p>
    <w:p w14:paraId="21CD7B0C" w14:textId="77777777" w:rsidR="00E40A50" w:rsidRDefault="00E40A50" w:rsidP="00231873">
      <w:pPr>
        <w:spacing w:after="20"/>
        <w:rPr>
          <w:rFonts w:ascii="Arial" w:hAnsi="Arial" w:cs="Arial"/>
          <w:sz w:val="28"/>
          <w:szCs w:val="32"/>
        </w:rPr>
      </w:pPr>
    </w:p>
    <w:p w14:paraId="62F63F64" w14:textId="77777777" w:rsidR="00E40A50" w:rsidRDefault="00E40A50" w:rsidP="00231873">
      <w:pPr>
        <w:spacing w:after="20"/>
        <w:rPr>
          <w:rFonts w:ascii="Arial" w:hAnsi="Arial" w:cs="Arial"/>
          <w:sz w:val="28"/>
          <w:szCs w:val="32"/>
        </w:rPr>
      </w:pPr>
    </w:p>
    <w:p w14:paraId="1BEADCD6" w14:textId="77777777" w:rsidR="00E40A50" w:rsidRDefault="00E40A50" w:rsidP="00231873">
      <w:pPr>
        <w:spacing w:after="20"/>
        <w:rPr>
          <w:rFonts w:ascii="Arial" w:hAnsi="Arial" w:cs="Arial"/>
          <w:sz w:val="28"/>
          <w:szCs w:val="32"/>
        </w:rPr>
      </w:pPr>
    </w:p>
    <w:p w14:paraId="1C26BABD" w14:textId="77777777" w:rsidR="00231873" w:rsidRDefault="00231873" w:rsidP="00231873">
      <w:pPr>
        <w:spacing w:after="20"/>
        <w:rPr>
          <w:rFonts w:ascii="Arial" w:hAnsi="Arial" w:cs="Arial"/>
          <w:sz w:val="28"/>
          <w:szCs w:val="32"/>
        </w:rPr>
      </w:pPr>
    </w:p>
    <w:p w14:paraId="14D69298" w14:textId="77777777" w:rsidR="00E851CA" w:rsidRDefault="00E851CA" w:rsidP="00231873">
      <w:pPr>
        <w:spacing w:after="20"/>
        <w:rPr>
          <w:rFonts w:ascii="Arial" w:hAnsi="Arial" w:cs="Arial"/>
          <w:sz w:val="28"/>
          <w:szCs w:val="32"/>
        </w:rPr>
      </w:pPr>
    </w:p>
    <w:p w14:paraId="06C291F6" w14:textId="77777777" w:rsidR="00E851CA" w:rsidRDefault="00E851CA" w:rsidP="00231873">
      <w:pPr>
        <w:spacing w:after="20"/>
        <w:rPr>
          <w:rFonts w:ascii="Arial" w:hAnsi="Arial" w:cs="Arial"/>
          <w:sz w:val="28"/>
          <w:szCs w:val="32"/>
        </w:rPr>
      </w:pPr>
    </w:p>
    <w:p w14:paraId="1D00EA26" w14:textId="77777777" w:rsidR="00E851CA" w:rsidRDefault="00E851CA" w:rsidP="00231873">
      <w:pPr>
        <w:spacing w:after="20"/>
        <w:rPr>
          <w:rFonts w:ascii="Arial" w:hAnsi="Arial" w:cs="Arial"/>
          <w:sz w:val="28"/>
          <w:szCs w:val="32"/>
        </w:rPr>
      </w:pPr>
    </w:p>
    <w:p w14:paraId="47237BF6" w14:textId="77777777" w:rsidR="00E40A50" w:rsidRPr="00B640D7" w:rsidRDefault="00A74753" w:rsidP="00916C5A">
      <w:pPr>
        <w:pStyle w:val="Ttulo1"/>
        <w:pBdr>
          <w:bottom w:val="single" w:sz="6" w:space="1" w:color="auto"/>
        </w:pBdr>
        <w:rPr>
          <w:rFonts w:ascii="Arial" w:hAnsi="Arial" w:cs="Arial"/>
          <w:b/>
          <w:color w:val="000000" w:themeColor="text1"/>
        </w:rPr>
      </w:pPr>
      <w:bookmarkStart w:id="0" w:name="_Toc465621229"/>
      <w:r w:rsidRPr="00B640D7">
        <w:rPr>
          <w:rFonts w:ascii="Arial" w:hAnsi="Arial" w:cs="Arial"/>
          <w:b/>
          <w:color w:val="000000" w:themeColor="text1"/>
        </w:rPr>
        <w:lastRenderedPageBreak/>
        <w:t>Introducción</w:t>
      </w:r>
      <w:bookmarkEnd w:id="0"/>
      <w:r w:rsidR="006C3F30" w:rsidRPr="00B640D7">
        <w:rPr>
          <w:rFonts w:ascii="Arial" w:hAnsi="Arial" w:cs="Arial"/>
          <w:b/>
          <w:color w:val="000000" w:themeColor="text1"/>
        </w:rPr>
        <w:fldChar w:fldCharType="begin"/>
      </w:r>
      <w:r w:rsidR="006C3F30" w:rsidRPr="00B640D7">
        <w:rPr>
          <w:rFonts w:ascii="Arial" w:hAnsi="Arial" w:cs="Arial"/>
          <w:color w:val="000000" w:themeColor="text1"/>
        </w:rPr>
        <w:instrText xml:space="preserve"> XE "</w:instrText>
      </w:r>
      <w:r w:rsidR="006C3F30" w:rsidRPr="00B640D7">
        <w:rPr>
          <w:rFonts w:ascii="Arial" w:hAnsi="Arial" w:cs="Arial"/>
          <w:b/>
          <w:color w:val="000000" w:themeColor="text1"/>
        </w:rPr>
        <w:instrText>Introducción</w:instrText>
      </w:r>
      <w:r w:rsidR="006C3F30" w:rsidRPr="00B640D7">
        <w:rPr>
          <w:rFonts w:ascii="Arial" w:hAnsi="Arial" w:cs="Arial"/>
          <w:color w:val="000000" w:themeColor="text1"/>
        </w:rPr>
        <w:instrText xml:space="preserve">" </w:instrText>
      </w:r>
      <w:r w:rsidR="006C3F30" w:rsidRPr="00B640D7">
        <w:rPr>
          <w:rFonts w:ascii="Arial" w:hAnsi="Arial" w:cs="Arial"/>
          <w:b/>
          <w:color w:val="000000" w:themeColor="text1"/>
        </w:rPr>
        <w:fldChar w:fldCharType="end"/>
      </w:r>
      <w:r w:rsidR="00D24023" w:rsidRPr="00B640D7">
        <w:rPr>
          <w:rFonts w:ascii="Arial" w:hAnsi="Arial" w:cs="Arial"/>
          <w:b/>
          <w:color w:val="000000" w:themeColor="text1"/>
        </w:rPr>
        <w:fldChar w:fldCharType="begin"/>
      </w:r>
      <w:r w:rsidR="00D24023" w:rsidRPr="00B640D7">
        <w:rPr>
          <w:rFonts w:ascii="Arial" w:hAnsi="Arial" w:cs="Arial"/>
          <w:color w:val="000000" w:themeColor="text1"/>
        </w:rPr>
        <w:instrText xml:space="preserve"> XE "</w:instrText>
      </w:r>
      <w:r w:rsidR="00D24023" w:rsidRPr="00B640D7">
        <w:rPr>
          <w:rFonts w:ascii="Arial" w:hAnsi="Arial" w:cs="Arial"/>
          <w:b/>
          <w:color w:val="000000" w:themeColor="text1"/>
        </w:rPr>
        <w:instrText>Introducción</w:instrText>
      </w:r>
      <w:r w:rsidR="00D24023" w:rsidRPr="00B640D7">
        <w:rPr>
          <w:rFonts w:ascii="Arial" w:hAnsi="Arial" w:cs="Arial"/>
          <w:color w:val="000000" w:themeColor="text1"/>
        </w:rPr>
        <w:instrText xml:space="preserve">" \b </w:instrText>
      </w:r>
      <w:r w:rsidR="00D24023" w:rsidRPr="00B640D7">
        <w:rPr>
          <w:rFonts w:ascii="Arial" w:hAnsi="Arial" w:cs="Arial"/>
          <w:b/>
          <w:color w:val="000000" w:themeColor="text1"/>
        </w:rPr>
        <w:fldChar w:fldCharType="end"/>
      </w:r>
    </w:p>
    <w:p w14:paraId="37576323" w14:textId="77777777" w:rsidR="00E40A50" w:rsidRDefault="00E40A50" w:rsidP="00231873">
      <w:pPr>
        <w:spacing w:after="20"/>
        <w:rPr>
          <w:rFonts w:ascii="Arial" w:hAnsi="Arial" w:cs="Arial"/>
          <w:sz w:val="24"/>
          <w:szCs w:val="32"/>
        </w:rPr>
      </w:pPr>
      <w:r>
        <w:rPr>
          <w:rFonts w:ascii="Arial" w:hAnsi="Arial" w:cs="Arial"/>
          <w:sz w:val="24"/>
          <w:szCs w:val="32"/>
        </w:rPr>
        <w:tab/>
      </w:r>
      <w:r>
        <w:rPr>
          <w:rFonts w:ascii="Arial" w:hAnsi="Arial" w:cs="Arial"/>
          <w:sz w:val="24"/>
          <w:szCs w:val="32"/>
        </w:rPr>
        <w:tab/>
      </w:r>
    </w:p>
    <w:p w14:paraId="2697FE07" w14:textId="3E33DCB8" w:rsidR="00C90AE5" w:rsidRDefault="00916C5A" w:rsidP="001C5624">
      <w:pPr>
        <w:spacing w:after="20"/>
        <w:jc w:val="both"/>
        <w:rPr>
          <w:rFonts w:ascii="Arial" w:hAnsi="Arial" w:cs="Arial"/>
          <w:sz w:val="24"/>
        </w:rPr>
      </w:pPr>
      <w:r>
        <w:rPr>
          <w:rFonts w:ascii="Arial" w:hAnsi="Arial" w:cs="Arial"/>
          <w:sz w:val="24"/>
          <w:szCs w:val="32"/>
        </w:rPr>
        <w:tab/>
        <w:t xml:space="preserve">En el presente trabajo se expone el </w:t>
      </w:r>
      <w:r w:rsidR="00193FE1">
        <w:rPr>
          <w:rFonts w:ascii="Arial" w:hAnsi="Arial" w:cs="Arial"/>
          <w:sz w:val="24"/>
          <w:szCs w:val="32"/>
        </w:rPr>
        <w:t>diseño e implementación de</w:t>
      </w:r>
      <w:r w:rsidR="00193FE1">
        <w:rPr>
          <w:rFonts w:ascii="Arial" w:hAnsi="Arial" w:cs="Arial"/>
          <w:sz w:val="24"/>
        </w:rPr>
        <w:t xml:space="preserve"> un sistema de adquisición</w:t>
      </w:r>
      <w:r w:rsidR="002554FF">
        <w:rPr>
          <w:rFonts w:ascii="Arial" w:hAnsi="Arial" w:cs="Arial"/>
          <w:sz w:val="24"/>
        </w:rPr>
        <w:t>,</w:t>
      </w:r>
      <w:r w:rsidR="00193FE1">
        <w:rPr>
          <w:rFonts w:ascii="Arial" w:hAnsi="Arial" w:cs="Arial"/>
          <w:sz w:val="24"/>
        </w:rPr>
        <w:t xml:space="preserve"> procesamiento y visualización</w:t>
      </w:r>
      <w:r w:rsidR="00E00ABF">
        <w:rPr>
          <w:rFonts w:ascii="Arial" w:hAnsi="Arial" w:cs="Arial"/>
          <w:sz w:val="24"/>
        </w:rPr>
        <w:t xml:space="preserve"> de señales</w:t>
      </w:r>
      <w:r w:rsidR="00193FE1">
        <w:rPr>
          <w:rFonts w:ascii="Arial" w:hAnsi="Arial" w:cs="Arial"/>
          <w:sz w:val="24"/>
        </w:rPr>
        <w:t xml:space="preserve"> </w:t>
      </w:r>
      <w:r w:rsidR="002554FF">
        <w:rPr>
          <w:rFonts w:ascii="Arial" w:hAnsi="Arial" w:cs="Arial"/>
          <w:sz w:val="24"/>
        </w:rPr>
        <w:t>en tiempo real en PC.</w:t>
      </w:r>
      <w:r w:rsidR="00224533">
        <w:rPr>
          <w:rFonts w:ascii="Arial" w:hAnsi="Arial" w:cs="Arial"/>
          <w:sz w:val="24"/>
        </w:rPr>
        <w:t xml:space="preserve"> </w:t>
      </w:r>
      <w:r w:rsidR="00E00ABF">
        <w:rPr>
          <w:rFonts w:ascii="Arial" w:hAnsi="Arial" w:cs="Arial"/>
          <w:sz w:val="24"/>
        </w:rPr>
        <w:t>Este mismo va a ser utilizado en el I</w:t>
      </w:r>
      <w:r w:rsidR="00E00ABF">
        <w:rPr>
          <w:rFonts w:ascii="Arial" w:hAnsi="Arial" w:cs="Arial"/>
          <w:sz w:val="24"/>
        </w:rPr>
        <w:t>nstituto de Investigaciones Antisísmicas (IDIA), en donde se cuenta con</w:t>
      </w:r>
      <w:r w:rsidR="00E00ABF" w:rsidRPr="001C5624">
        <w:rPr>
          <w:rFonts w:ascii="Arial" w:hAnsi="Arial" w:cs="Arial"/>
          <w:sz w:val="24"/>
        </w:rPr>
        <w:t xml:space="preserve"> una mesa vibratoria en la cual se llevan a cabo ensayos de calificación sísmica de distintos sistemas de construcción o sistemas eléctricos. En estos ensayos la cantidad de sensores es elevada y muy variada. Los datos de los sensores deben ser procesados en tiempo real a fin de realizar la correspondiente acción de control sobre los actuadores que mueven la mesa vibratoria. </w:t>
      </w:r>
      <w:r w:rsidR="00E00ABF">
        <w:rPr>
          <w:rFonts w:ascii="Arial" w:hAnsi="Arial" w:cs="Arial"/>
          <w:sz w:val="24"/>
        </w:rPr>
        <w:t>Por lo tanto, e</w:t>
      </w:r>
      <w:r w:rsidR="00E00ABF" w:rsidRPr="001C5624">
        <w:rPr>
          <w:rFonts w:ascii="Arial" w:hAnsi="Arial" w:cs="Arial"/>
          <w:sz w:val="24"/>
        </w:rPr>
        <w:t xml:space="preserve">n este caso un sistema como el que se plantea en este trabajo final es de suma utilidad. </w:t>
      </w:r>
      <w:r w:rsidR="00E00ABF">
        <w:rPr>
          <w:rFonts w:ascii="Arial" w:hAnsi="Arial" w:cs="Arial"/>
          <w:sz w:val="24"/>
        </w:rPr>
        <w:t>E</w:t>
      </w:r>
      <w:r w:rsidR="00E00ABF" w:rsidRPr="001C5624">
        <w:rPr>
          <w:rFonts w:ascii="Arial" w:hAnsi="Arial" w:cs="Arial"/>
          <w:sz w:val="24"/>
        </w:rPr>
        <w:t xml:space="preserve">l uso de herramientas tales como </w:t>
      </w:r>
      <w:proofErr w:type="spellStart"/>
      <w:r w:rsidR="00E00ABF" w:rsidRPr="001C5624">
        <w:rPr>
          <w:rFonts w:ascii="Arial" w:hAnsi="Arial" w:cs="Arial"/>
          <w:sz w:val="24"/>
        </w:rPr>
        <w:t>MatLab</w:t>
      </w:r>
      <w:proofErr w:type="spellEnd"/>
      <w:r w:rsidR="00E00ABF" w:rsidRPr="001C5624">
        <w:rPr>
          <w:rFonts w:ascii="Arial" w:hAnsi="Arial" w:cs="Arial"/>
          <w:sz w:val="24"/>
        </w:rPr>
        <w:t xml:space="preserve"> y de hardware como FPGA y USB 3.0 hacen que sea un sistema sumamente portable, actual, de alta velocidad, usando hardware del estado del arte. Por ello este trabajo tiene una finalidad práctica sumamente útil y se aplican técnicas de avanzada.</w:t>
      </w:r>
    </w:p>
    <w:p w14:paraId="32C5BC5D" w14:textId="77777777" w:rsidR="00C90AE5" w:rsidRDefault="00C90AE5" w:rsidP="001C5624">
      <w:pPr>
        <w:spacing w:after="20"/>
        <w:jc w:val="both"/>
        <w:rPr>
          <w:rFonts w:ascii="Arial" w:hAnsi="Arial" w:cs="Arial"/>
          <w:sz w:val="24"/>
        </w:rPr>
      </w:pPr>
      <w:r>
        <w:rPr>
          <w:rFonts w:ascii="Arial" w:hAnsi="Arial" w:cs="Arial"/>
          <w:sz w:val="24"/>
        </w:rPr>
        <w:tab/>
      </w:r>
    </w:p>
    <w:p w14:paraId="2E82F63B" w14:textId="045A2947" w:rsidR="00E40A50" w:rsidRDefault="00C90AE5" w:rsidP="001C5624">
      <w:pPr>
        <w:spacing w:after="20"/>
        <w:jc w:val="both"/>
        <w:rPr>
          <w:rFonts w:ascii="Arial" w:hAnsi="Arial" w:cs="Arial"/>
          <w:sz w:val="24"/>
        </w:rPr>
      </w:pPr>
      <w:r>
        <w:rPr>
          <w:rFonts w:ascii="Arial" w:hAnsi="Arial" w:cs="Arial"/>
          <w:sz w:val="24"/>
        </w:rPr>
        <w:tab/>
        <w:t xml:space="preserve">Para este trabajo, </w:t>
      </w:r>
      <w:r w:rsidR="009D6C67">
        <w:rPr>
          <w:rFonts w:ascii="Arial" w:hAnsi="Arial" w:cs="Arial"/>
          <w:sz w:val="24"/>
        </w:rPr>
        <w:t xml:space="preserve">se utilizó </w:t>
      </w:r>
      <w:r w:rsidR="002554FF">
        <w:rPr>
          <w:rFonts w:ascii="Arial" w:hAnsi="Arial" w:cs="Arial"/>
          <w:sz w:val="24"/>
        </w:rPr>
        <w:t>el conversor analógico digital Pmod AD5 con interface SPI el cual, tran</w:t>
      </w:r>
      <w:r w:rsidR="009D6C67">
        <w:rPr>
          <w:rFonts w:ascii="Arial" w:hAnsi="Arial" w:cs="Arial"/>
          <w:sz w:val="24"/>
        </w:rPr>
        <w:t>smite los datos convertidos al</w:t>
      </w:r>
      <w:r w:rsidR="002554FF">
        <w:rPr>
          <w:rFonts w:ascii="Arial" w:hAnsi="Arial" w:cs="Arial"/>
          <w:sz w:val="24"/>
        </w:rPr>
        <w:t xml:space="preserve"> FPGA incluido en la placa d</w:t>
      </w:r>
      <w:r w:rsidR="009D6C67">
        <w:rPr>
          <w:rFonts w:ascii="Arial" w:hAnsi="Arial" w:cs="Arial"/>
          <w:sz w:val="24"/>
        </w:rPr>
        <w:t>e desarrollo ZedBoard de Xilinx.</w:t>
      </w:r>
      <w:r w:rsidR="002554FF">
        <w:rPr>
          <w:rFonts w:ascii="Arial" w:hAnsi="Arial" w:cs="Arial"/>
          <w:sz w:val="24"/>
        </w:rPr>
        <w:t xml:space="preserve"> </w:t>
      </w:r>
      <w:r w:rsidR="009D6C67">
        <w:rPr>
          <w:rFonts w:ascii="Arial" w:hAnsi="Arial" w:cs="Arial"/>
          <w:sz w:val="24"/>
        </w:rPr>
        <w:t>Esta última</w:t>
      </w:r>
      <w:r w:rsidR="002554FF">
        <w:rPr>
          <w:rFonts w:ascii="Arial" w:hAnsi="Arial" w:cs="Arial"/>
          <w:sz w:val="24"/>
        </w:rPr>
        <w:t xml:space="preserve"> los envía de forma continua, haciendo u</w:t>
      </w:r>
      <w:r w:rsidR="001C5624">
        <w:rPr>
          <w:rFonts w:ascii="Arial" w:hAnsi="Arial" w:cs="Arial"/>
          <w:sz w:val="24"/>
        </w:rPr>
        <w:t>so de una interface FIFO esclava</w:t>
      </w:r>
      <w:r w:rsidR="002554FF">
        <w:rPr>
          <w:rFonts w:ascii="Arial" w:hAnsi="Arial" w:cs="Arial"/>
          <w:sz w:val="24"/>
        </w:rPr>
        <w:t>, al EZ USB FX3 de Cypress</w:t>
      </w:r>
      <w:r w:rsidR="009D6C67">
        <w:rPr>
          <w:rFonts w:ascii="Arial" w:hAnsi="Arial" w:cs="Arial"/>
          <w:sz w:val="24"/>
        </w:rPr>
        <w:t>,</w:t>
      </w:r>
      <w:r w:rsidR="002554FF">
        <w:rPr>
          <w:rFonts w:ascii="Arial" w:hAnsi="Arial" w:cs="Arial"/>
          <w:sz w:val="24"/>
        </w:rPr>
        <w:t xml:space="preserve"> que mediante su interface USB los transmite a la PC. </w:t>
      </w:r>
      <w:r w:rsidR="001C5624">
        <w:rPr>
          <w:rFonts w:ascii="Arial" w:hAnsi="Arial" w:cs="Arial"/>
          <w:sz w:val="24"/>
        </w:rPr>
        <w:t>Allí</w:t>
      </w:r>
      <w:r w:rsidR="002554FF">
        <w:rPr>
          <w:rFonts w:ascii="Arial" w:hAnsi="Arial" w:cs="Arial"/>
          <w:sz w:val="24"/>
        </w:rPr>
        <w:t>, son adquiridos mediante la librería CyAPI.lib</w:t>
      </w:r>
      <w:r w:rsidR="009D6C67">
        <w:rPr>
          <w:rFonts w:ascii="Arial" w:hAnsi="Arial" w:cs="Arial"/>
          <w:sz w:val="24"/>
        </w:rPr>
        <w:t>,</w:t>
      </w:r>
      <w:r w:rsidR="002554FF">
        <w:rPr>
          <w:rFonts w:ascii="Arial" w:hAnsi="Arial" w:cs="Arial"/>
          <w:sz w:val="24"/>
        </w:rPr>
        <w:t xml:space="preserve"> implementada en un programa de Visual Studio 2010</w:t>
      </w:r>
      <w:r w:rsidR="00942DD4">
        <w:rPr>
          <w:rFonts w:ascii="Arial" w:hAnsi="Arial" w:cs="Arial"/>
          <w:sz w:val="24"/>
        </w:rPr>
        <w:t xml:space="preserve"> (VS 2010)</w:t>
      </w:r>
      <w:r w:rsidR="002554FF">
        <w:rPr>
          <w:rFonts w:ascii="Arial" w:hAnsi="Arial" w:cs="Arial"/>
          <w:sz w:val="24"/>
        </w:rPr>
        <w:t xml:space="preserve"> bajo el lenguaje Visual C++, en donde </w:t>
      </w:r>
      <w:r w:rsidR="001C5624">
        <w:rPr>
          <w:rFonts w:ascii="Arial" w:hAnsi="Arial" w:cs="Arial"/>
          <w:sz w:val="24"/>
        </w:rPr>
        <w:t>los datos recibidos</w:t>
      </w:r>
      <w:r w:rsidR="009D6C67">
        <w:rPr>
          <w:rFonts w:ascii="Arial" w:hAnsi="Arial" w:cs="Arial"/>
          <w:sz w:val="24"/>
        </w:rPr>
        <w:t>.</w:t>
      </w:r>
      <w:r w:rsidR="002554FF">
        <w:rPr>
          <w:rFonts w:ascii="Arial" w:hAnsi="Arial" w:cs="Arial"/>
          <w:sz w:val="24"/>
        </w:rPr>
        <w:t xml:space="preserve"> </w:t>
      </w:r>
      <w:r w:rsidR="009D6C67">
        <w:rPr>
          <w:rFonts w:ascii="Arial" w:hAnsi="Arial" w:cs="Arial"/>
          <w:sz w:val="24"/>
        </w:rPr>
        <w:t>M</w:t>
      </w:r>
      <w:r w:rsidR="002554FF">
        <w:rPr>
          <w:rFonts w:ascii="Arial" w:hAnsi="Arial" w:cs="Arial"/>
          <w:sz w:val="24"/>
        </w:rPr>
        <w:t xml:space="preserve">ediante el motor Engine de </w:t>
      </w:r>
      <w:proofErr w:type="spellStart"/>
      <w:r w:rsidR="002554FF">
        <w:rPr>
          <w:rFonts w:ascii="Arial" w:hAnsi="Arial" w:cs="Arial"/>
          <w:sz w:val="24"/>
        </w:rPr>
        <w:t>MatLab</w:t>
      </w:r>
      <w:proofErr w:type="spellEnd"/>
      <w:r w:rsidR="009D6C67">
        <w:rPr>
          <w:rFonts w:ascii="Arial" w:hAnsi="Arial" w:cs="Arial"/>
          <w:sz w:val="24"/>
        </w:rPr>
        <w:t xml:space="preserve"> </w:t>
      </w:r>
      <w:r w:rsidR="001C5624">
        <w:rPr>
          <w:rFonts w:ascii="Arial" w:hAnsi="Arial" w:cs="Arial"/>
          <w:sz w:val="24"/>
        </w:rPr>
        <w:t>se</w:t>
      </w:r>
      <w:r w:rsidR="002554FF">
        <w:rPr>
          <w:rFonts w:ascii="Arial" w:hAnsi="Arial" w:cs="Arial"/>
          <w:sz w:val="24"/>
        </w:rPr>
        <w:t xml:space="preserve"> grafican</w:t>
      </w:r>
      <w:r w:rsidR="00942DD4">
        <w:rPr>
          <w:rFonts w:ascii="Arial" w:hAnsi="Arial" w:cs="Arial"/>
          <w:sz w:val="24"/>
        </w:rPr>
        <w:t xml:space="preserve"> los datos,</w:t>
      </w:r>
      <w:r w:rsidR="002554FF">
        <w:rPr>
          <w:rFonts w:ascii="Arial" w:hAnsi="Arial" w:cs="Arial"/>
          <w:sz w:val="24"/>
        </w:rPr>
        <w:t xml:space="preserve"> </w:t>
      </w:r>
      <w:r w:rsidR="00942DD4">
        <w:rPr>
          <w:rFonts w:ascii="Arial" w:hAnsi="Arial" w:cs="Arial"/>
          <w:sz w:val="24"/>
        </w:rPr>
        <w:t>utilizando</w:t>
      </w:r>
      <w:r w:rsidR="002554FF">
        <w:rPr>
          <w:rFonts w:ascii="Arial" w:hAnsi="Arial" w:cs="Arial"/>
          <w:sz w:val="24"/>
        </w:rPr>
        <w:t xml:space="preserve"> funciones de este programa desde el VS 2010.</w:t>
      </w:r>
      <w:r w:rsidR="009D6C67">
        <w:rPr>
          <w:rFonts w:ascii="Arial" w:hAnsi="Arial" w:cs="Arial"/>
          <w:sz w:val="24"/>
        </w:rPr>
        <w:t xml:space="preserve"> </w:t>
      </w:r>
      <w:r w:rsidR="009915A7">
        <w:rPr>
          <w:rFonts w:ascii="Arial" w:hAnsi="Arial" w:cs="Arial"/>
          <w:sz w:val="24"/>
        </w:rPr>
        <w:t>Después</w:t>
      </w:r>
      <w:r w:rsidR="00942DD4">
        <w:rPr>
          <w:rFonts w:ascii="Arial" w:hAnsi="Arial" w:cs="Arial"/>
          <w:sz w:val="24"/>
        </w:rPr>
        <w:t xml:space="preserve"> de varias pruebas se decidió cambiar </w:t>
      </w:r>
      <w:r w:rsidR="009D6C67">
        <w:rPr>
          <w:rFonts w:ascii="Arial" w:hAnsi="Arial" w:cs="Arial"/>
          <w:sz w:val="24"/>
        </w:rPr>
        <w:t>el conversor Pmod AD5 por el conversor</w:t>
      </w:r>
      <w:r w:rsidR="00942DD4">
        <w:rPr>
          <w:rFonts w:ascii="Arial" w:hAnsi="Arial" w:cs="Arial"/>
          <w:sz w:val="24"/>
        </w:rPr>
        <w:t xml:space="preserve"> XADC,</w:t>
      </w:r>
      <w:r w:rsidR="009D6C67">
        <w:rPr>
          <w:rFonts w:ascii="Arial" w:hAnsi="Arial" w:cs="Arial"/>
          <w:sz w:val="24"/>
        </w:rPr>
        <w:t xml:space="preserve"> incluido en el FPGA de la ZedBoard</w:t>
      </w:r>
      <w:r w:rsidR="00942DD4">
        <w:rPr>
          <w:rFonts w:ascii="Arial" w:hAnsi="Arial" w:cs="Arial"/>
          <w:sz w:val="24"/>
        </w:rPr>
        <w:t>,</w:t>
      </w:r>
      <w:r w:rsidR="009D6C67">
        <w:rPr>
          <w:rFonts w:ascii="Arial" w:hAnsi="Arial" w:cs="Arial"/>
          <w:sz w:val="24"/>
        </w:rPr>
        <w:t xml:space="preserve"> por problemas de velocidad de conversión que dificultaban el normal funcionamiento de</w:t>
      </w:r>
      <w:r w:rsidR="00942DD4">
        <w:rPr>
          <w:rFonts w:ascii="Arial" w:hAnsi="Arial" w:cs="Arial"/>
          <w:sz w:val="24"/>
        </w:rPr>
        <w:t xml:space="preserve"> la transmisión de</w:t>
      </w:r>
      <w:r w:rsidR="009D6C67">
        <w:rPr>
          <w:rFonts w:ascii="Arial" w:hAnsi="Arial" w:cs="Arial"/>
          <w:sz w:val="24"/>
        </w:rPr>
        <w:t xml:space="preserve"> datos desde el FPGA hasta la PC.</w:t>
      </w:r>
    </w:p>
    <w:p w14:paraId="712CF7F8" w14:textId="77777777" w:rsidR="002554FF" w:rsidRDefault="002554FF" w:rsidP="001C5624">
      <w:pPr>
        <w:spacing w:after="20"/>
        <w:jc w:val="both"/>
        <w:rPr>
          <w:rFonts w:ascii="Arial" w:hAnsi="Arial" w:cs="Arial"/>
          <w:sz w:val="24"/>
        </w:rPr>
      </w:pPr>
    </w:p>
    <w:p w14:paraId="6531CA52" w14:textId="4EFE721E" w:rsidR="002554FF" w:rsidRDefault="002554FF" w:rsidP="001C5624">
      <w:pPr>
        <w:spacing w:after="20"/>
        <w:jc w:val="both"/>
        <w:rPr>
          <w:rFonts w:ascii="Arial" w:hAnsi="Arial" w:cs="Arial"/>
          <w:sz w:val="24"/>
        </w:rPr>
      </w:pPr>
      <w:r>
        <w:rPr>
          <w:rFonts w:ascii="Arial" w:hAnsi="Arial" w:cs="Arial"/>
          <w:sz w:val="24"/>
        </w:rPr>
        <w:tab/>
        <w:t>La idea de este</w:t>
      </w:r>
      <w:r w:rsidR="00942DD4">
        <w:rPr>
          <w:rFonts w:ascii="Arial" w:hAnsi="Arial" w:cs="Arial"/>
          <w:sz w:val="24"/>
        </w:rPr>
        <w:t xml:space="preserve"> trabajo</w:t>
      </w:r>
      <w:r w:rsidR="000F2408">
        <w:rPr>
          <w:rFonts w:ascii="Arial" w:hAnsi="Arial" w:cs="Arial"/>
          <w:sz w:val="24"/>
        </w:rPr>
        <w:t xml:space="preserve"> fue </w:t>
      </w:r>
      <w:r w:rsidR="00942DD4">
        <w:rPr>
          <w:rFonts w:ascii="Arial" w:hAnsi="Arial" w:cs="Arial"/>
          <w:sz w:val="24"/>
        </w:rPr>
        <w:t>motiva</w:t>
      </w:r>
      <w:r w:rsidR="000F2408">
        <w:rPr>
          <w:rFonts w:ascii="Arial" w:hAnsi="Arial" w:cs="Arial"/>
          <w:sz w:val="24"/>
        </w:rPr>
        <w:t>da por</w:t>
      </w:r>
      <w:r w:rsidR="001C5624">
        <w:rPr>
          <w:rFonts w:ascii="Arial" w:hAnsi="Arial" w:cs="Arial"/>
          <w:sz w:val="24"/>
        </w:rPr>
        <w:t xml:space="preserve"> un proyecto </w:t>
      </w:r>
      <w:r w:rsidR="00942DD4">
        <w:rPr>
          <w:rFonts w:ascii="Arial" w:hAnsi="Arial" w:cs="Arial"/>
          <w:sz w:val="24"/>
        </w:rPr>
        <w:t>de</w:t>
      </w:r>
      <w:r>
        <w:rPr>
          <w:rFonts w:ascii="Arial" w:hAnsi="Arial" w:cs="Arial"/>
          <w:sz w:val="24"/>
        </w:rPr>
        <w:t xml:space="preserve">  la materia optativa de la carrera</w:t>
      </w:r>
      <w:r w:rsidR="001C5624">
        <w:rPr>
          <w:rFonts w:ascii="Arial" w:hAnsi="Arial" w:cs="Arial"/>
          <w:sz w:val="24"/>
        </w:rPr>
        <w:t xml:space="preserve"> electrónica</w:t>
      </w:r>
      <w:r>
        <w:rPr>
          <w:rFonts w:ascii="Arial" w:hAnsi="Arial" w:cs="Arial"/>
          <w:sz w:val="24"/>
        </w:rPr>
        <w:t xml:space="preserve"> Sistemas Digitales Avanzados</w:t>
      </w:r>
      <w:r w:rsidR="001C5624">
        <w:rPr>
          <w:rFonts w:ascii="Arial" w:hAnsi="Arial" w:cs="Arial"/>
          <w:sz w:val="24"/>
        </w:rPr>
        <w:t>,</w:t>
      </w:r>
      <w:r>
        <w:rPr>
          <w:rFonts w:ascii="Arial" w:hAnsi="Arial" w:cs="Arial"/>
          <w:sz w:val="24"/>
        </w:rPr>
        <w:t xml:space="preserve"> dictada por el Director de est</w:t>
      </w:r>
      <w:r w:rsidR="001C5624">
        <w:rPr>
          <w:rFonts w:ascii="Arial" w:hAnsi="Arial" w:cs="Arial"/>
          <w:sz w:val="24"/>
        </w:rPr>
        <w:t xml:space="preserve">e proyecto Mg. Cristian </w:t>
      </w:r>
      <w:proofErr w:type="spellStart"/>
      <w:r w:rsidR="001C5624">
        <w:rPr>
          <w:rFonts w:ascii="Arial" w:hAnsi="Arial" w:cs="Arial"/>
          <w:sz w:val="24"/>
        </w:rPr>
        <w:t>Sisterna</w:t>
      </w:r>
      <w:proofErr w:type="spellEnd"/>
      <w:r w:rsidR="009915A7">
        <w:rPr>
          <w:rFonts w:ascii="Arial" w:hAnsi="Arial" w:cs="Arial"/>
          <w:sz w:val="24"/>
        </w:rPr>
        <w:t>. En esta materia</w:t>
      </w:r>
      <w:r w:rsidR="001C5624">
        <w:rPr>
          <w:rFonts w:ascii="Arial" w:hAnsi="Arial" w:cs="Arial"/>
          <w:sz w:val="24"/>
        </w:rPr>
        <w:t xml:space="preserve"> se estudia y aprende a diseñar, </w:t>
      </w:r>
      <w:r w:rsidR="00BC4721">
        <w:rPr>
          <w:rFonts w:ascii="Arial" w:hAnsi="Arial" w:cs="Arial"/>
          <w:sz w:val="24"/>
        </w:rPr>
        <w:t xml:space="preserve">configurar </w:t>
      </w:r>
      <w:r w:rsidR="001C5624">
        <w:rPr>
          <w:rFonts w:ascii="Arial" w:hAnsi="Arial" w:cs="Arial"/>
          <w:sz w:val="24"/>
        </w:rPr>
        <w:t>e implementar sistemas</w:t>
      </w:r>
      <w:r w:rsidR="00BC4721">
        <w:rPr>
          <w:rFonts w:ascii="Arial" w:hAnsi="Arial" w:cs="Arial"/>
          <w:sz w:val="24"/>
        </w:rPr>
        <w:t xml:space="preserve"> digitales</w:t>
      </w:r>
      <w:r w:rsidR="001C5624">
        <w:rPr>
          <w:rFonts w:ascii="Arial" w:hAnsi="Arial" w:cs="Arial"/>
          <w:sz w:val="24"/>
        </w:rPr>
        <w:t xml:space="preserve"> basados en tecnología FPGA</w:t>
      </w:r>
      <w:r w:rsidR="00942DD4">
        <w:rPr>
          <w:rFonts w:ascii="Arial" w:hAnsi="Arial" w:cs="Arial"/>
          <w:sz w:val="24"/>
        </w:rPr>
        <w:t>,</w:t>
      </w:r>
      <w:r w:rsidR="001C5624">
        <w:rPr>
          <w:rFonts w:ascii="Arial" w:hAnsi="Arial" w:cs="Arial"/>
          <w:sz w:val="24"/>
        </w:rPr>
        <w:t xml:space="preserve"> en lenguaje de descripción de hardware VHDL.</w:t>
      </w:r>
    </w:p>
    <w:p w14:paraId="422B94EA" w14:textId="77777777" w:rsidR="001C5624" w:rsidRDefault="001C5624" w:rsidP="001C5624">
      <w:pPr>
        <w:spacing w:after="20"/>
        <w:jc w:val="both"/>
        <w:rPr>
          <w:rFonts w:ascii="Arial" w:hAnsi="Arial" w:cs="Arial"/>
          <w:sz w:val="24"/>
        </w:rPr>
      </w:pPr>
      <w:r>
        <w:rPr>
          <w:rFonts w:ascii="Arial" w:hAnsi="Arial" w:cs="Arial"/>
          <w:sz w:val="24"/>
        </w:rPr>
        <w:tab/>
      </w:r>
    </w:p>
    <w:p w14:paraId="0D6BCD6B" w14:textId="7C9A25F3" w:rsidR="00E40A50" w:rsidRDefault="001C5624" w:rsidP="0011250A">
      <w:pPr>
        <w:spacing w:after="20"/>
        <w:jc w:val="both"/>
        <w:rPr>
          <w:rFonts w:ascii="Arial" w:hAnsi="Arial" w:cs="Arial"/>
          <w:sz w:val="24"/>
          <w:szCs w:val="32"/>
        </w:rPr>
      </w:pPr>
      <w:r>
        <w:rPr>
          <w:rFonts w:ascii="Arial" w:hAnsi="Arial" w:cs="Arial"/>
          <w:sz w:val="24"/>
        </w:rPr>
        <w:tab/>
        <w:t>A lo largo de los capítulos</w:t>
      </w:r>
      <w:r w:rsidR="00BC4721">
        <w:rPr>
          <w:rFonts w:ascii="Arial" w:hAnsi="Arial" w:cs="Arial"/>
          <w:sz w:val="24"/>
        </w:rPr>
        <w:t xml:space="preserve"> escritos del presente trabajo</w:t>
      </w:r>
      <w:r>
        <w:rPr>
          <w:rFonts w:ascii="Arial" w:hAnsi="Arial" w:cs="Arial"/>
          <w:sz w:val="24"/>
        </w:rPr>
        <w:t xml:space="preserve"> se desarrollan temas como</w:t>
      </w:r>
      <w:r w:rsidR="00942DD4">
        <w:rPr>
          <w:rFonts w:ascii="Arial" w:hAnsi="Arial" w:cs="Arial"/>
          <w:sz w:val="24"/>
        </w:rPr>
        <w:t>:</w:t>
      </w:r>
      <w:r>
        <w:rPr>
          <w:rFonts w:ascii="Arial" w:hAnsi="Arial" w:cs="Arial"/>
          <w:sz w:val="24"/>
        </w:rPr>
        <w:t xml:space="preserve"> la explicación del protocolo USB y su evolución</w:t>
      </w:r>
      <w:r w:rsidR="009D6C67">
        <w:rPr>
          <w:rFonts w:ascii="Arial" w:hAnsi="Arial" w:cs="Arial"/>
          <w:sz w:val="24"/>
        </w:rPr>
        <w:t xml:space="preserve"> hasta el USB 3.0</w:t>
      </w:r>
      <w:r w:rsidR="00942DD4">
        <w:rPr>
          <w:rFonts w:ascii="Arial" w:hAnsi="Arial" w:cs="Arial"/>
          <w:sz w:val="24"/>
        </w:rPr>
        <w:t>;</w:t>
      </w:r>
      <w:r>
        <w:rPr>
          <w:rFonts w:ascii="Arial" w:hAnsi="Arial" w:cs="Arial"/>
          <w:sz w:val="24"/>
        </w:rPr>
        <w:t xml:space="preserve"> el uso de Visual Studio 2010 junto con la librería CyAPI.lib </w:t>
      </w:r>
      <w:r w:rsidR="00942DD4">
        <w:rPr>
          <w:rFonts w:ascii="Arial" w:hAnsi="Arial" w:cs="Arial"/>
          <w:sz w:val="24"/>
        </w:rPr>
        <w:t>de Cypress que permite</w:t>
      </w:r>
      <w:r>
        <w:rPr>
          <w:rFonts w:ascii="Arial" w:hAnsi="Arial" w:cs="Arial"/>
          <w:sz w:val="24"/>
        </w:rPr>
        <w:t xml:space="preserve"> la comunicación con dispositivos de la empresa que utilizan esta funcionalidad. </w:t>
      </w:r>
      <w:r w:rsidR="00BC4721">
        <w:rPr>
          <w:rFonts w:ascii="Arial" w:hAnsi="Arial" w:cs="Arial"/>
          <w:sz w:val="24"/>
        </w:rPr>
        <w:t>A continuación</w:t>
      </w:r>
      <w:r>
        <w:rPr>
          <w:rFonts w:ascii="Arial" w:hAnsi="Arial" w:cs="Arial"/>
          <w:sz w:val="24"/>
        </w:rPr>
        <w:t xml:space="preserve">, se detalla </w:t>
      </w:r>
      <w:r w:rsidR="009D6C67">
        <w:rPr>
          <w:rFonts w:ascii="Arial" w:hAnsi="Arial" w:cs="Arial"/>
          <w:sz w:val="24"/>
        </w:rPr>
        <w:t>cómo</w:t>
      </w:r>
      <w:r>
        <w:rPr>
          <w:rFonts w:ascii="Arial" w:hAnsi="Arial" w:cs="Arial"/>
          <w:sz w:val="24"/>
        </w:rPr>
        <w:t xml:space="preserve"> implementar el </w:t>
      </w:r>
      <w:r w:rsidR="00BC4721">
        <w:rPr>
          <w:rFonts w:ascii="Arial" w:hAnsi="Arial" w:cs="Arial"/>
          <w:sz w:val="24"/>
        </w:rPr>
        <w:t>M</w:t>
      </w:r>
      <w:r>
        <w:rPr>
          <w:rFonts w:ascii="Arial" w:hAnsi="Arial" w:cs="Arial"/>
          <w:sz w:val="24"/>
        </w:rPr>
        <w:t xml:space="preserve">otor Engine de </w:t>
      </w:r>
      <w:proofErr w:type="spellStart"/>
      <w:r>
        <w:rPr>
          <w:rFonts w:ascii="Arial" w:hAnsi="Arial" w:cs="Arial"/>
          <w:sz w:val="24"/>
        </w:rPr>
        <w:t>MatLab</w:t>
      </w:r>
      <w:proofErr w:type="spellEnd"/>
      <w:r>
        <w:rPr>
          <w:rFonts w:ascii="Arial" w:hAnsi="Arial" w:cs="Arial"/>
          <w:sz w:val="24"/>
        </w:rPr>
        <w:t xml:space="preserve"> en lenguaje Visual C++ para trabajar datos en </w:t>
      </w:r>
      <w:proofErr w:type="spellStart"/>
      <w:r>
        <w:rPr>
          <w:rFonts w:ascii="Arial" w:hAnsi="Arial" w:cs="Arial"/>
          <w:sz w:val="24"/>
        </w:rPr>
        <w:t>MatLab</w:t>
      </w:r>
      <w:proofErr w:type="spellEnd"/>
      <w:r>
        <w:rPr>
          <w:rFonts w:ascii="Arial" w:hAnsi="Arial" w:cs="Arial"/>
          <w:sz w:val="24"/>
        </w:rPr>
        <w:t xml:space="preserve"> desde Visual Studio. </w:t>
      </w:r>
      <w:r w:rsidR="009D6C67">
        <w:rPr>
          <w:rFonts w:ascii="Arial" w:hAnsi="Arial" w:cs="Arial"/>
          <w:sz w:val="24"/>
        </w:rPr>
        <w:t>Luego</w:t>
      </w:r>
      <w:ins w:id="1" w:author="Cristian Sisterna" w:date="2016-10-14T10:03:00Z">
        <w:r w:rsidR="00BC4721">
          <w:rPr>
            <w:rFonts w:ascii="Arial" w:hAnsi="Arial" w:cs="Arial"/>
            <w:sz w:val="24"/>
          </w:rPr>
          <w:t>,</w:t>
        </w:r>
      </w:ins>
      <w:r w:rsidR="009D6C67">
        <w:rPr>
          <w:rFonts w:ascii="Arial" w:hAnsi="Arial" w:cs="Arial"/>
          <w:sz w:val="24"/>
        </w:rPr>
        <w:t xml:space="preserve"> se explica el funcionamiento del Kit EZ USB FX3 para el </w:t>
      </w:r>
      <w:r w:rsidR="00942DD4">
        <w:rPr>
          <w:rFonts w:ascii="Arial" w:hAnsi="Arial" w:cs="Arial"/>
          <w:sz w:val="24"/>
        </w:rPr>
        <w:t>envío</w:t>
      </w:r>
      <w:r w:rsidR="009D6C67">
        <w:rPr>
          <w:rFonts w:ascii="Arial" w:hAnsi="Arial" w:cs="Arial"/>
          <w:sz w:val="24"/>
        </w:rPr>
        <w:t xml:space="preserve"> de datos a través de la comunicación USB. Finalmente se detalla la implementación de una </w:t>
      </w:r>
      <w:r w:rsidR="009915A7">
        <w:rPr>
          <w:rFonts w:ascii="Arial" w:hAnsi="Arial" w:cs="Arial"/>
          <w:sz w:val="24"/>
        </w:rPr>
        <w:t>interface</w:t>
      </w:r>
      <w:r w:rsidR="009D6C67">
        <w:rPr>
          <w:rFonts w:ascii="Arial" w:hAnsi="Arial" w:cs="Arial"/>
          <w:sz w:val="24"/>
        </w:rPr>
        <w:t xml:space="preserve"> de alta velocidad FIFO esclava entre el FPGA y el FX3</w:t>
      </w:r>
      <w:r w:rsidR="009915A7">
        <w:rPr>
          <w:rFonts w:ascii="Arial" w:hAnsi="Arial" w:cs="Arial"/>
          <w:sz w:val="24"/>
        </w:rPr>
        <w:t>. En dicha interface</w:t>
      </w:r>
      <w:r w:rsidR="009D6C67">
        <w:rPr>
          <w:rFonts w:ascii="Arial" w:hAnsi="Arial" w:cs="Arial"/>
          <w:sz w:val="24"/>
        </w:rPr>
        <w:t xml:space="preserve"> se transmiten los datos convertidos des</w:t>
      </w:r>
      <w:r w:rsidR="009915A7">
        <w:rPr>
          <w:rFonts w:ascii="Arial" w:hAnsi="Arial" w:cs="Arial"/>
          <w:sz w:val="24"/>
        </w:rPr>
        <w:t>de el ADC. Por ultimo en la conclusión, se detallan los resultados obtenidos,  los desafíos que fueron encontrándose a medida que se realizaba el trabajo, así como sugerencias para la mej</w:t>
      </w:r>
      <w:r w:rsidR="0011250A">
        <w:rPr>
          <w:rFonts w:ascii="Arial" w:hAnsi="Arial" w:cs="Arial"/>
          <w:sz w:val="24"/>
        </w:rPr>
        <w:t>ora y continuación del proyecto</w:t>
      </w:r>
    </w:p>
    <w:p w14:paraId="7BB4380A" w14:textId="77777777" w:rsidR="00E40A50" w:rsidRDefault="00024E14" w:rsidP="00193FE1">
      <w:pPr>
        <w:pStyle w:val="Ttulo1"/>
        <w:pBdr>
          <w:bottom w:val="single" w:sz="6" w:space="1" w:color="auto"/>
        </w:pBdr>
        <w:rPr>
          <w:rFonts w:ascii="Arial" w:hAnsi="Arial" w:cs="Arial"/>
          <w:b/>
          <w:color w:val="000000" w:themeColor="text1"/>
        </w:rPr>
      </w:pPr>
      <w:bookmarkStart w:id="2" w:name="_Toc465621230"/>
      <w:r w:rsidRPr="00193FE1">
        <w:rPr>
          <w:rFonts w:ascii="Arial" w:hAnsi="Arial" w:cs="Arial"/>
          <w:b/>
          <w:color w:val="000000" w:themeColor="text1"/>
        </w:rPr>
        <w:lastRenderedPageBreak/>
        <w:t>Objetivos</w:t>
      </w:r>
      <w:bookmarkEnd w:id="2"/>
    </w:p>
    <w:p w14:paraId="4BD6E459" w14:textId="77777777" w:rsidR="00193FE1" w:rsidRPr="00193FE1" w:rsidRDefault="00193FE1" w:rsidP="00193FE1"/>
    <w:p w14:paraId="0E0308F8" w14:textId="77777777" w:rsidR="00954E55" w:rsidRDefault="00024E14" w:rsidP="00954E55">
      <w:pPr>
        <w:spacing w:after="20"/>
        <w:rPr>
          <w:rFonts w:ascii="Arial" w:hAnsi="Arial" w:cs="Arial"/>
          <w:sz w:val="32"/>
          <w:szCs w:val="32"/>
        </w:rPr>
      </w:pPr>
      <w:r>
        <w:rPr>
          <w:rFonts w:ascii="Arial" w:hAnsi="Arial" w:cs="Arial"/>
          <w:sz w:val="32"/>
          <w:szCs w:val="32"/>
        </w:rPr>
        <w:t>Objetivo general</w:t>
      </w:r>
    </w:p>
    <w:p w14:paraId="257BD562" w14:textId="77777777" w:rsidR="00954E55" w:rsidRPr="00954E55" w:rsidRDefault="00954E55" w:rsidP="00954E55">
      <w:pPr>
        <w:pStyle w:val="Prrafodelista"/>
        <w:numPr>
          <w:ilvl w:val="0"/>
          <w:numId w:val="9"/>
        </w:numPr>
        <w:spacing w:after="20"/>
        <w:rPr>
          <w:rFonts w:ascii="Arial" w:hAnsi="Arial" w:cs="Arial"/>
          <w:sz w:val="32"/>
          <w:szCs w:val="32"/>
        </w:rPr>
      </w:pPr>
      <w:r>
        <w:rPr>
          <w:rFonts w:ascii="Arial" w:hAnsi="Arial" w:cs="Arial"/>
          <w:sz w:val="24"/>
        </w:rPr>
        <w:t>Adquirir, procesar</w:t>
      </w:r>
      <w:r w:rsidR="00024E14" w:rsidRPr="00954E55">
        <w:rPr>
          <w:rFonts w:ascii="Arial" w:hAnsi="Arial" w:cs="Arial"/>
          <w:sz w:val="24"/>
        </w:rPr>
        <w:t xml:space="preserve"> datos en tiempo real en PC, </w:t>
      </w:r>
      <w:r w:rsidRPr="00954E55">
        <w:rPr>
          <w:rFonts w:ascii="Arial" w:hAnsi="Arial" w:cs="Arial"/>
          <w:sz w:val="24"/>
        </w:rPr>
        <w:t xml:space="preserve"> </w:t>
      </w:r>
      <w:r>
        <w:rPr>
          <w:rFonts w:ascii="Arial" w:hAnsi="Arial" w:cs="Arial"/>
          <w:sz w:val="24"/>
        </w:rPr>
        <w:t>los cuales provienen</w:t>
      </w:r>
      <w:r w:rsidRPr="00954E55">
        <w:rPr>
          <w:rFonts w:ascii="Arial" w:hAnsi="Arial" w:cs="Arial"/>
          <w:sz w:val="24"/>
        </w:rPr>
        <w:t xml:space="preserve"> </w:t>
      </w:r>
      <w:r w:rsidR="00024E14" w:rsidRPr="00954E55">
        <w:rPr>
          <w:rFonts w:ascii="Arial" w:hAnsi="Arial" w:cs="Arial"/>
          <w:sz w:val="24"/>
        </w:rPr>
        <w:t>d</w:t>
      </w:r>
      <w:r w:rsidRPr="00954E55">
        <w:rPr>
          <w:rFonts w:ascii="Arial" w:hAnsi="Arial" w:cs="Arial"/>
          <w:sz w:val="24"/>
        </w:rPr>
        <w:t xml:space="preserve">e señales </w:t>
      </w:r>
      <w:r w:rsidR="00024E14" w:rsidRPr="00954E55">
        <w:rPr>
          <w:rFonts w:ascii="Arial" w:hAnsi="Arial" w:cs="Arial"/>
          <w:sz w:val="24"/>
        </w:rPr>
        <w:t xml:space="preserve">de distintos tipos de sensores adquiridas en un sistema basado en FPGA y transmitidas a PC por USB 3.0. </w:t>
      </w:r>
    </w:p>
    <w:p w14:paraId="1AB5C86D" w14:textId="77777777" w:rsidR="0058037C" w:rsidRPr="00954E55" w:rsidRDefault="00954E55" w:rsidP="00231873">
      <w:pPr>
        <w:pStyle w:val="Prrafodelista"/>
        <w:numPr>
          <w:ilvl w:val="0"/>
          <w:numId w:val="9"/>
        </w:numPr>
        <w:spacing w:after="20"/>
        <w:rPr>
          <w:rFonts w:ascii="Arial" w:hAnsi="Arial" w:cs="Arial"/>
          <w:sz w:val="32"/>
          <w:szCs w:val="32"/>
        </w:rPr>
      </w:pPr>
      <w:r>
        <w:rPr>
          <w:rFonts w:ascii="Arial" w:hAnsi="Arial" w:cs="Arial"/>
          <w:sz w:val="24"/>
        </w:rPr>
        <w:t xml:space="preserve">Visualizar datos adquiridos </w:t>
      </w:r>
      <w:r w:rsidRPr="00954E55">
        <w:rPr>
          <w:rFonts w:ascii="Arial" w:hAnsi="Arial" w:cs="Arial"/>
          <w:sz w:val="24"/>
        </w:rPr>
        <w:t xml:space="preserve">usando las funciones de </w:t>
      </w:r>
      <w:proofErr w:type="spellStart"/>
      <w:r w:rsidRPr="00954E55">
        <w:rPr>
          <w:rFonts w:ascii="Arial" w:hAnsi="Arial" w:cs="Arial"/>
          <w:sz w:val="24"/>
        </w:rPr>
        <w:t>MatLab</w:t>
      </w:r>
      <w:proofErr w:type="spellEnd"/>
      <w:r>
        <w:rPr>
          <w:rFonts w:ascii="Arial" w:hAnsi="Arial" w:cs="Arial"/>
          <w:sz w:val="24"/>
        </w:rPr>
        <w:t>.</w:t>
      </w:r>
    </w:p>
    <w:p w14:paraId="4AD6BD70" w14:textId="77777777" w:rsidR="00954E55" w:rsidRPr="00954E55" w:rsidRDefault="00954E55" w:rsidP="00954E55">
      <w:pPr>
        <w:pStyle w:val="Prrafodelista"/>
        <w:spacing w:after="20"/>
        <w:rPr>
          <w:rFonts w:ascii="Arial" w:hAnsi="Arial" w:cs="Arial"/>
          <w:sz w:val="32"/>
          <w:szCs w:val="32"/>
        </w:rPr>
      </w:pPr>
    </w:p>
    <w:p w14:paraId="2B2E423D" w14:textId="77777777" w:rsidR="00976534" w:rsidRDefault="00976534" w:rsidP="00231873">
      <w:pPr>
        <w:spacing w:after="20"/>
        <w:rPr>
          <w:rFonts w:ascii="Arial" w:hAnsi="Arial" w:cs="Arial"/>
          <w:sz w:val="32"/>
          <w:szCs w:val="32"/>
        </w:rPr>
      </w:pPr>
      <w:r>
        <w:rPr>
          <w:rFonts w:ascii="Arial" w:hAnsi="Arial" w:cs="Arial"/>
          <w:sz w:val="32"/>
          <w:szCs w:val="32"/>
        </w:rPr>
        <w:t>Objetivos específicos e hipótesis de trabajo</w:t>
      </w:r>
    </w:p>
    <w:p w14:paraId="28AFDBC1" w14:textId="77777777" w:rsidR="00976534" w:rsidRDefault="00C410CA" w:rsidP="00231873">
      <w:pPr>
        <w:pStyle w:val="Prrafodelista"/>
        <w:numPr>
          <w:ilvl w:val="0"/>
          <w:numId w:val="2"/>
        </w:numPr>
        <w:spacing w:after="20"/>
        <w:rPr>
          <w:rFonts w:ascii="Arial" w:hAnsi="Arial" w:cs="Arial"/>
          <w:sz w:val="24"/>
          <w:szCs w:val="32"/>
        </w:rPr>
      </w:pPr>
      <w:r>
        <w:rPr>
          <w:rFonts w:ascii="Arial" w:hAnsi="Arial" w:cs="Arial"/>
          <w:sz w:val="24"/>
          <w:szCs w:val="32"/>
        </w:rPr>
        <w:t>Desarrollo del software de comunicación USB 3.0 entre el Kit de</w:t>
      </w:r>
      <w:r w:rsidR="00A74753">
        <w:rPr>
          <w:rFonts w:ascii="Arial" w:hAnsi="Arial" w:cs="Arial"/>
          <w:sz w:val="24"/>
          <w:szCs w:val="32"/>
        </w:rPr>
        <w:t xml:space="preserve"> microcontrolador</w:t>
      </w:r>
      <w:r>
        <w:rPr>
          <w:rFonts w:ascii="Arial" w:hAnsi="Arial" w:cs="Arial"/>
          <w:sz w:val="24"/>
          <w:szCs w:val="32"/>
        </w:rPr>
        <w:t xml:space="preserve"> Cypress FX3</w:t>
      </w:r>
      <w:r w:rsidR="00A74753">
        <w:rPr>
          <w:rFonts w:ascii="Arial" w:hAnsi="Arial" w:cs="Arial"/>
          <w:sz w:val="24"/>
          <w:szCs w:val="32"/>
        </w:rPr>
        <w:t xml:space="preserve"> y el sistema operativo Windows</w:t>
      </w:r>
      <w:r>
        <w:rPr>
          <w:rFonts w:ascii="Arial" w:hAnsi="Arial" w:cs="Arial"/>
          <w:sz w:val="24"/>
          <w:szCs w:val="32"/>
        </w:rPr>
        <w:t>.</w:t>
      </w:r>
    </w:p>
    <w:p w14:paraId="7D8E3A6D" w14:textId="5F3D6B21" w:rsidR="00C410CA" w:rsidRDefault="00C410CA" w:rsidP="00231873">
      <w:pPr>
        <w:pStyle w:val="Prrafodelista"/>
        <w:numPr>
          <w:ilvl w:val="0"/>
          <w:numId w:val="2"/>
        </w:numPr>
        <w:spacing w:after="20"/>
        <w:rPr>
          <w:rFonts w:ascii="Arial" w:hAnsi="Arial" w:cs="Arial"/>
          <w:sz w:val="24"/>
          <w:szCs w:val="32"/>
        </w:rPr>
      </w:pPr>
      <w:r>
        <w:rPr>
          <w:rFonts w:ascii="Arial" w:hAnsi="Arial" w:cs="Arial"/>
          <w:sz w:val="24"/>
          <w:szCs w:val="32"/>
        </w:rPr>
        <w:t>Desarrollo del software de visualización entre el progra</w:t>
      </w:r>
      <w:r w:rsidR="00401ED4">
        <w:rPr>
          <w:rFonts w:ascii="Arial" w:hAnsi="Arial" w:cs="Arial"/>
          <w:sz w:val="24"/>
          <w:szCs w:val="32"/>
        </w:rPr>
        <w:t>ma de Visual C++ y la</w:t>
      </w:r>
      <w:r w:rsidR="00BC4721">
        <w:rPr>
          <w:rFonts w:ascii="Arial" w:hAnsi="Arial" w:cs="Arial"/>
          <w:sz w:val="24"/>
          <w:szCs w:val="32"/>
        </w:rPr>
        <w:t>s funciones de</w:t>
      </w:r>
      <w:r w:rsidR="00401ED4">
        <w:rPr>
          <w:rFonts w:ascii="Arial" w:hAnsi="Arial" w:cs="Arial"/>
          <w:sz w:val="24"/>
          <w:szCs w:val="32"/>
        </w:rPr>
        <w:t xml:space="preserve"> </w:t>
      </w:r>
      <w:proofErr w:type="spellStart"/>
      <w:r w:rsidR="00401ED4">
        <w:rPr>
          <w:rFonts w:ascii="Arial" w:hAnsi="Arial" w:cs="Arial"/>
          <w:sz w:val="24"/>
          <w:szCs w:val="32"/>
        </w:rPr>
        <w:t>gráfica</w:t>
      </w:r>
      <w:r w:rsidR="00BC4721">
        <w:rPr>
          <w:rFonts w:ascii="Arial" w:hAnsi="Arial" w:cs="Arial"/>
          <w:sz w:val="24"/>
          <w:szCs w:val="32"/>
        </w:rPr>
        <w:t>cion</w:t>
      </w:r>
      <w:proofErr w:type="spellEnd"/>
      <w:r w:rsidR="00BC4721">
        <w:rPr>
          <w:rFonts w:ascii="Arial" w:hAnsi="Arial" w:cs="Arial"/>
          <w:sz w:val="24"/>
          <w:szCs w:val="32"/>
        </w:rPr>
        <w:t xml:space="preserve"> de</w:t>
      </w:r>
      <w:r>
        <w:rPr>
          <w:rFonts w:ascii="Arial" w:hAnsi="Arial" w:cs="Arial"/>
          <w:sz w:val="24"/>
          <w:szCs w:val="32"/>
        </w:rPr>
        <w:t xml:space="preserve"> </w:t>
      </w:r>
      <w:proofErr w:type="spellStart"/>
      <w:r>
        <w:rPr>
          <w:rFonts w:ascii="Arial" w:hAnsi="Arial" w:cs="Arial"/>
          <w:sz w:val="24"/>
          <w:szCs w:val="32"/>
        </w:rPr>
        <w:t>MatLab</w:t>
      </w:r>
      <w:proofErr w:type="spellEnd"/>
      <w:r>
        <w:rPr>
          <w:rFonts w:ascii="Arial" w:hAnsi="Arial" w:cs="Arial"/>
          <w:sz w:val="24"/>
          <w:szCs w:val="32"/>
        </w:rPr>
        <w:t>.</w:t>
      </w:r>
    </w:p>
    <w:p w14:paraId="54645418" w14:textId="77777777" w:rsidR="00C410CA" w:rsidRDefault="00C410CA" w:rsidP="00231873">
      <w:pPr>
        <w:pStyle w:val="Prrafodelista"/>
        <w:numPr>
          <w:ilvl w:val="0"/>
          <w:numId w:val="2"/>
        </w:numPr>
        <w:spacing w:after="20"/>
        <w:rPr>
          <w:rFonts w:ascii="Arial" w:hAnsi="Arial" w:cs="Arial"/>
          <w:sz w:val="24"/>
          <w:szCs w:val="32"/>
        </w:rPr>
      </w:pPr>
      <w:r>
        <w:rPr>
          <w:rFonts w:ascii="Arial" w:hAnsi="Arial" w:cs="Arial"/>
          <w:sz w:val="24"/>
          <w:szCs w:val="32"/>
        </w:rPr>
        <w:t>Desarrollo del software de comunicación entre el Kit de</w:t>
      </w:r>
      <w:r w:rsidR="00A74753">
        <w:rPr>
          <w:rFonts w:ascii="Arial" w:hAnsi="Arial" w:cs="Arial"/>
          <w:sz w:val="24"/>
          <w:szCs w:val="32"/>
        </w:rPr>
        <w:t xml:space="preserve"> microcontrolador</w:t>
      </w:r>
      <w:r>
        <w:rPr>
          <w:rFonts w:ascii="Arial" w:hAnsi="Arial" w:cs="Arial"/>
          <w:sz w:val="24"/>
          <w:szCs w:val="32"/>
        </w:rPr>
        <w:t xml:space="preserve"> Cypress FX3 y la placa de desarrollo </w:t>
      </w:r>
      <w:r w:rsidR="00A74753">
        <w:rPr>
          <w:rFonts w:ascii="Arial" w:hAnsi="Arial" w:cs="Arial"/>
          <w:sz w:val="24"/>
          <w:szCs w:val="32"/>
        </w:rPr>
        <w:t xml:space="preserve">FPGA </w:t>
      </w:r>
      <w:r>
        <w:rPr>
          <w:rFonts w:ascii="Arial" w:hAnsi="Arial" w:cs="Arial"/>
          <w:sz w:val="24"/>
          <w:szCs w:val="32"/>
        </w:rPr>
        <w:t>ZedBoard de Xilinx.</w:t>
      </w:r>
    </w:p>
    <w:p w14:paraId="5733B9CB" w14:textId="47D3297A" w:rsidR="0016743F" w:rsidRDefault="0016743F" w:rsidP="0098353B">
      <w:pPr>
        <w:pStyle w:val="Prrafodelista"/>
        <w:numPr>
          <w:ilvl w:val="1"/>
          <w:numId w:val="2"/>
        </w:numPr>
        <w:spacing w:after="20"/>
        <w:rPr>
          <w:rFonts w:ascii="Arial" w:hAnsi="Arial" w:cs="Arial"/>
          <w:sz w:val="24"/>
          <w:szCs w:val="32"/>
        </w:rPr>
      </w:pPr>
      <w:r>
        <w:rPr>
          <w:rFonts w:ascii="Arial" w:hAnsi="Arial" w:cs="Arial"/>
          <w:sz w:val="24"/>
          <w:szCs w:val="32"/>
        </w:rPr>
        <w:t>Desarrollo del software del microprocesador ARM del Cypress FX3</w:t>
      </w:r>
    </w:p>
    <w:p w14:paraId="1D4A5608" w14:textId="0A41EF0B" w:rsidR="0016743F" w:rsidRDefault="0016743F" w:rsidP="0098353B">
      <w:pPr>
        <w:pStyle w:val="Prrafodelista"/>
        <w:numPr>
          <w:ilvl w:val="1"/>
          <w:numId w:val="2"/>
        </w:numPr>
        <w:spacing w:after="20"/>
        <w:rPr>
          <w:rFonts w:ascii="Arial" w:hAnsi="Arial" w:cs="Arial"/>
          <w:sz w:val="24"/>
          <w:szCs w:val="32"/>
        </w:rPr>
      </w:pPr>
      <w:r>
        <w:rPr>
          <w:rFonts w:ascii="Arial" w:hAnsi="Arial" w:cs="Arial"/>
          <w:sz w:val="24"/>
          <w:szCs w:val="32"/>
        </w:rPr>
        <w:t xml:space="preserve">Desarrollo del VHDL en el FPGA </w:t>
      </w:r>
    </w:p>
    <w:p w14:paraId="27FAF729" w14:textId="5243C174" w:rsidR="00C410CA" w:rsidRDefault="00C410CA" w:rsidP="00231873">
      <w:pPr>
        <w:pStyle w:val="Prrafodelista"/>
        <w:numPr>
          <w:ilvl w:val="0"/>
          <w:numId w:val="2"/>
        </w:numPr>
        <w:spacing w:after="20"/>
        <w:rPr>
          <w:rFonts w:ascii="Arial" w:hAnsi="Arial" w:cs="Arial"/>
          <w:sz w:val="24"/>
          <w:szCs w:val="32"/>
        </w:rPr>
      </w:pPr>
      <w:r>
        <w:rPr>
          <w:rFonts w:ascii="Arial" w:hAnsi="Arial" w:cs="Arial"/>
          <w:sz w:val="24"/>
          <w:szCs w:val="32"/>
        </w:rPr>
        <w:t xml:space="preserve">Desarrollo del </w:t>
      </w:r>
      <w:r w:rsidR="00BC4721">
        <w:rPr>
          <w:rFonts w:ascii="Arial" w:hAnsi="Arial" w:cs="Arial"/>
          <w:sz w:val="24"/>
          <w:szCs w:val="32"/>
        </w:rPr>
        <w:t xml:space="preserve">VHDL </w:t>
      </w:r>
      <w:r>
        <w:rPr>
          <w:rFonts w:ascii="Arial" w:hAnsi="Arial" w:cs="Arial"/>
          <w:sz w:val="24"/>
          <w:szCs w:val="32"/>
        </w:rPr>
        <w:t xml:space="preserve">de comunicación entre el FPGA y el conversor </w:t>
      </w:r>
      <w:r w:rsidR="00BC4721">
        <w:rPr>
          <w:rFonts w:ascii="Arial" w:hAnsi="Arial" w:cs="Arial"/>
          <w:sz w:val="24"/>
          <w:szCs w:val="32"/>
        </w:rPr>
        <w:t xml:space="preserve">ADC con protocolo </w:t>
      </w:r>
      <w:r>
        <w:rPr>
          <w:rFonts w:ascii="Arial" w:hAnsi="Arial" w:cs="Arial"/>
          <w:sz w:val="24"/>
          <w:szCs w:val="32"/>
        </w:rPr>
        <w:t>SPI.</w:t>
      </w:r>
    </w:p>
    <w:p w14:paraId="61E89C96" w14:textId="77777777" w:rsidR="00A74753" w:rsidRDefault="00C410CA" w:rsidP="00231873">
      <w:pPr>
        <w:pStyle w:val="Prrafodelista"/>
        <w:numPr>
          <w:ilvl w:val="0"/>
          <w:numId w:val="2"/>
        </w:numPr>
        <w:spacing w:after="20"/>
        <w:rPr>
          <w:rFonts w:ascii="Arial" w:hAnsi="Arial" w:cs="Arial"/>
          <w:sz w:val="24"/>
          <w:szCs w:val="32"/>
        </w:rPr>
      </w:pPr>
      <w:r>
        <w:rPr>
          <w:rFonts w:ascii="Arial" w:hAnsi="Arial" w:cs="Arial"/>
          <w:sz w:val="24"/>
          <w:szCs w:val="32"/>
        </w:rPr>
        <w:t>Montaje de todas las placas</w:t>
      </w:r>
      <w:r w:rsidR="00A74753">
        <w:rPr>
          <w:rFonts w:ascii="Arial" w:hAnsi="Arial" w:cs="Arial"/>
          <w:sz w:val="24"/>
          <w:szCs w:val="32"/>
        </w:rPr>
        <w:t>, conexiones y configuraciones.</w:t>
      </w:r>
    </w:p>
    <w:p w14:paraId="33CC0547" w14:textId="77777777" w:rsidR="00A74753" w:rsidRDefault="00A74753" w:rsidP="00231873">
      <w:pPr>
        <w:spacing w:after="20"/>
        <w:rPr>
          <w:rFonts w:ascii="Arial" w:hAnsi="Arial" w:cs="Arial"/>
          <w:sz w:val="24"/>
          <w:szCs w:val="32"/>
        </w:rPr>
      </w:pPr>
    </w:p>
    <w:p w14:paraId="34F34604" w14:textId="77777777" w:rsidR="00A74753" w:rsidRDefault="00A74753" w:rsidP="00231873">
      <w:pPr>
        <w:spacing w:after="20"/>
        <w:rPr>
          <w:rFonts w:ascii="Arial" w:hAnsi="Arial" w:cs="Arial"/>
          <w:sz w:val="24"/>
          <w:szCs w:val="32"/>
        </w:rPr>
      </w:pPr>
    </w:p>
    <w:p w14:paraId="73D1DD65" w14:textId="77777777" w:rsidR="00A74753" w:rsidRDefault="00A74753" w:rsidP="00231873">
      <w:pPr>
        <w:spacing w:after="20"/>
        <w:rPr>
          <w:rFonts w:ascii="Arial" w:hAnsi="Arial" w:cs="Arial"/>
          <w:sz w:val="24"/>
          <w:szCs w:val="32"/>
        </w:rPr>
      </w:pPr>
    </w:p>
    <w:p w14:paraId="552752A4" w14:textId="77777777" w:rsidR="00A74753" w:rsidRDefault="00A74753" w:rsidP="00231873">
      <w:pPr>
        <w:spacing w:after="20"/>
        <w:rPr>
          <w:rFonts w:ascii="Arial" w:hAnsi="Arial" w:cs="Arial"/>
          <w:sz w:val="24"/>
          <w:szCs w:val="32"/>
        </w:rPr>
      </w:pPr>
    </w:p>
    <w:p w14:paraId="609A4D98" w14:textId="77777777" w:rsidR="00A74753" w:rsidRDefault="00A74753" w:rsidP="00231873">
      <w:pPr>
        <w:spacing w:after="20"/>
        <w:rPr>
          <w:rFonts w:ascii="Arial" w:hAnsi="Arial" w:cs="Arial"/>
          <w:sz w:val="24"/>
          <w:szCs w:val="32"/>
        </w:rPr>
      </w:pPr>
    </w:p>
    <w:p w14:paraId="1A9FAF44" w14:textId="77777777" w:rsidR="00A74753" w:rsidRDefault="00A74753" w:rsidP="00231873">
      <w:pPr>
        <w:spacing w:after="20"/>
        <w:rPr>
          <w:rFonts w:ascii="Arial" w:hAnsi="Arial" w:cs="Arial"/>
          <w:sz w:val="24"/>
          <w:szCs w:val="32"/>
        </w:rPr>
      </w:pPr>
    </w:p>
    <w:p w14:paraId="7B137E85" w14:textId="77777777" w:rsidR="00A74753" w:rsidRDefault="00A74753" w:rsidP="00231873">
      <w:pPr>
        <w:spacing w:after="20"/>
        <w:rPr>
          <w:rFonts w:ascii="Arial" w:hAnsi="Arial" w:cs="Arial"/>
          <w:sz w:val="24"/>
          <w:szCs w:val="32"/>
        </w:rPr>
      </w:pPr>
    </w:p>
    <w:p w14:paraId="35E9A4B6" w14:textId="77777777" w:rsidR="00A74753" w:rsidRDefault="00A74753" w:rsidP="00231873">
      <w:pPr>
        <w:spacing w:after="20"/>
        <w:rPr>
          <w:rFonts w:ascii="Arial" w:hAnsi="Arial" w:cs="Arial"/>
          <w:sz w:val="24"/>
          <w:szCs w:val="32"/>
        </w:rPr>
      </w:pPr>
    </w:p>
    <w:p w14:paraId="5F609F46" w14:textId="77777777" w:rsidR="00A74753" w:rsidRDefault="00A74753" w:rsidP="00231873">
      <w:pPr>
        <w:spacing w:after="20"/>
        <w:rPr>
          <w:rFonts w:ascii="Arial" w:hAnsi="Arial" w:cs="Arial"/>
          <w:sz w:val="24"/>
          <w:szCs w:val="32"/>
        </w:rPr>
      </w:pPr>
    </w:p>
    <w:p w14:paraId="18CB335F" w14:textId="77777777" w:rsidR="00A74753" w:rsidRDefault="00A74753" w:rsidP="00231873">
      <w:pPr>
        <w:spacing w:after="20"/>
        <w:rPr>
          <w:rFonts w:ascii="Arial" w:hAnsi="Arial" w:cs="Arial"/>
          <w:sz w:val="24"/>
          <w:szCs w:val="32"/>
        </w:rPr>
      </w:pPr>
    </w:p>
    <w:p w14:paraId="467E8F6A" w14:textId="77777777" w:rsidR="00A74753" w:rsidRDefault="00A74753" w:rsidP="00231873">
      <w:pPr>
        <w:spacing w:after="20"/>
        <w:rPr>
          <w:rFonts w:ascii="Arial" w:hAnsi="Arial" w:cs="Arial"/>
          <w:sz w:val="24"/>
          <w:szCs w:val="32"/>
        </w:rPr>
      </w:pPr>
    </w:p>
    <w:p w14:paraId="0050AF6D" w14:textId="77777777" w:rsidR="00A74753" w:rsidRDefault="00A74753" w:rsidP="00231873">
      <w:pPr>
        <w:spacing w:after="20"/>
        <w:rPr>
          <w:rFonts w:ascii="Arial" w:hAnsi="Arial" w:cs="Arial"/>
          <w:sz w:val="24"/>
          <w:szCs w:val="32"/>
        </w:rPr>
      </w:pPr>
    </w:p>
    <w:p w14:paraId="32669AE0" w14:textId="77777777" w:rsidR="00A74753" w:rsidRDefault="00A74753" w:rsidP="00231873">
      <w:pPr>
        <w:spacing w:after="20"/>
        <w:rPr>
          <w:rFonts w:ascii="Arial" w:hAnsi="Arial" w:cs="Arial"/>
          <w:sz w:val="24"/>
          <w:szCs w:val="32"/>
        </w:rPr>
      </w:pPr>
    </w:p>
    <w:p w14:paraId="255058A6" w14:textId="77777777" w:rsidR="00A74753" w:rsidRDefault="00A74753" w:rsidP="00231873">
      <w:pPr>
        <w:spacing w:after="20"/>
        <w:rPr>
          <w:rFonts w:ascii="Arial" w:hAnsi="Arial" w:cs="Arial"/>
          <w:sz w:val="24"/>
          <w:szCs w:val="32"/>
        </w:rPr>
      </w:pPr>
    </w:p>
    <w:p w14:paraId="16658EEE" w14:textId="77777777" w:rsidR="00A74753" w:rsidRDefault="00A74753" w:rsidP="00231873">
      <w:pPr>
        <w:spacing w:after="20"/>
        <w:rPr>
          <w:rFonts w:ascii="Arial" w:hAnsi="Arial" w:cs="Arial"/>
          <w:sz w:val="24"/>
          <w:szCs w:val="32"/>
        </w:rPr>
      </w:pPr>
    </w:p>
    <w:p w14:paraId="512903E5" w14:textId="77777777" w:rsidR="00A74753" w:rsidRDefault="00A74753" w:rsidP="00231873">
      <w:pPr>
        <w:spacing w:after="20"/>
        <w:rPr>
          <w:rFonts w:ascii="Arial" w:hAnsi="Arial" w:cs="Arial"/>
          <w:sz w:val="24"/>
          <w:szCs w:val="32"/>
        </w:rPr>
      </w:pPr>
    </w:p>
    <w:p w14:paraId="2D875450" w14:textId="77777777" w:rsidR="00A74753" w:rsidRDefault="00A74753" w:rsidP="00231873">
      <w:pPr>
        <w:spacing w:after="20"/>
        <w:rPr>
          <w:rFonts w:ascii="Arial" w:hAnsi="Arial" w:cs="Arial"/>
          <w:sz w:val="24"/>
          <w:szCs w:val="32"/>
        </w:rPr>
      </w:pPr>
    </w:p>
    <w:p w14:paraId="3BBA5F06" w14:textId="77777777" w:rsidR="00A74753" w:rsidRDefault="00A74753" w:rsidP="00231873">
      <w:pPr>
        <w:spacing w:after="20"/>
        <w:rPr>
          <w:rFonts w:ascii="Arial" w:hAnsi="Arial" w:cs="Arial"/>
          <w:sz w:val="24"/>
          <w:szCs w:val="32"/>
        </w:rPr>
      </w:pPr>
    </w:p>
    <w:p w14:paraId="77DC3A79" w14:textId="77777777" w:rsidR="00A74753" w:rsidRDefault="00A74753" w:rsidP="00231873">
      <w:pPr>
        <w:spacing w:after="20"/>
        <w:rPr>
          <w:rFonts w:ascii="Arial" w:hAnsi="Arial" w:cs="Arial"/>
          <w:sz w:val="24"/>
          <w:szCs w:val="32"/>
        </w:rPr>
      </w:pPr>
    </w:p>
    <w:p w14:paraId="56BC373B" w14:textId="77777777" w:rsidR="00A74753" w:rsidRDefault="00A74753" w:rsidP="00231873">
      <w:pPr>
        <w:spacing w:after="20"/>
        <w:rPr>
          <w:rFonts w:ascii="Arial" w:hAnsi="Arial" w:cs="Arial"/>
          <w:sz w:val="24"/>
          <w:szCs w:val="32"/>
        </w:rPr>
      </w:pPr>
    </w:p>
    <w:p w14:paraId="0D9FB544" w14:textId="77777777" w:rsidR="00A74753" w:rsidRDefault="00A74753" w:rsidP="00231873">
      <w:pPr>
        <w:spacing w:after="20"/>
        <w:rPr>
          <w:rFonts w:ascii="Arial" w:hAnsi="Arial" w:cs="Arial"/>
          <w:sz w:val="24"/>
          <w:szCs w:val="32"/>
        </w:rPr>
      </w:pPr>
    </w:p>
    <w:p w14:paraId="42F9BB95" w14:textId="77777777" w:rsidR="00A74753" w:rsidRDefault="00A74753" w:rsidP="00231873">
      <w:pPr>
        <w:spacing w:after="20"/>
        <w:rPr>
          <w:rFonts w:ascii="Arial" w:hAnsi="Arial" w:cs="Arial"/>
          <w:sz w:val="24"/>
          <w:szCs w:val="32"/>
        </w:rPr>
      </w:pPr>
    </w:p>
    <w:p w14:paraId="019E20B8" w14:textId="77777777" w:rsidR="00A74753" w:rsidRDefault="00A74753" w:rsidP="00231873">
      <w:pPr>
        <w:spacing w:after="20"/>
        <w:rPr>
          <w:rFonts w:ascii="Arial" w:hAnsi="Arial" w:cs="Arial"/>
          <w:sz w:val="24"/>
          <w:szCs w:val="32"/>
        </w:rPr>
      </w:pPr>
    </w:p>
    <w:p w14:paraId="2A59E14D" w14:textId="77777777" w:rsidR="00A74753" w:rsidRDefault="00A74753" w:rsidP="00231873">
      <w:pPr>
        <w:spacing w:after="20"/>
        <w:rPr>
          <w:rFonts w:ascii="Arial" w:hAnsi="Arial" w:cs="Arial"/>
          <w:sz w:val="24"/>
          <w:szCs w:val="32"/>
        </w:rPr>
      </w:pPr>
    </w:p>
    <w:p w14:paraId="55251220" w14:textId="77777777" w:rsidR="00A74753" w:rsidRDefault="00A74753" w:rsidP="00231873">
      <w:pPr>
        <w:spacing w:after="20"/>
        <w:rPr>
          <w:rFonts w:ascii="Arial" w:hAnsi="Arial" w:cs="Arial"/>
          <w:sz w:val="24"/>
          <w:szCs w:val="32"/>
        </w:rPr>
      </w:pPr>
    </w:p>
    <w:p w14:paraId="0A354216" w14:textId="77777777" w:rsidR="00A74753" w:rsidRDefault="00A74753" w:rsidP="00231873">
      <w:pPr>
        <w:spacing w:after="20"/>
        <w:rPr>
          <w:rFonts w:ascii="Arial" w:hAnsi="Arial" w:cs="Arial"/>
          <w:sz w:val="24"/>
          <w:szCs w:val="32"/>
        </w:rPr>
      </w:pPr>
    </w:p>
    <w:p w14:paraId="383509BA" w14:textId="77777777" w:rsidR="00A74753" w:rsidRDefault="00A74753" w:rsidP="00231873">
      <w:pPr>
        <w:spacing w:after="20"/>
        <w:rPr>
          <w:rFonts w:ascii="Arial" w:hAnsi="Arial" w:cs="Arial"/>
          <w:sz w:val="24"/>
          <w:szCs w:val="32"/>
        </w:rPr>
      </w:pPr>
    </w:p>
    <w:p w14:paraId="65C30633" w14:textId="77777777" w:rsidR="00A74753" w:rsidRDefault="00A74753" w:rsidP="00231873">
      <w:pPr>
        <w:spacing w:after="20"/>
        <w:rPr>
          <w:rFonts w:ascii="Arial" w:hAnsi="Arial" w:cs="Arial"/>
          <w:sz w:val="24"/>
          <w:szCs w:val="32"/>
        </w:rPr>
      </w:pPr>
    </w:p>
    <w:p w14:paraId="05D1C65F" w14:textId="77777777" w:rsidR="00A74753" w:rsidRDefault="00A74753" w:rsidP="00231873">
      <w:pPr>
        <w:spacing w:after="20"/>
        <w:rPr>
          <w:rFonts w:ascii="Arial" w:hAnsi="Arial" w:cs="Arial"/>
          <w:sz w:val="24"/>
          <w:szCs w:val="32"/>
        </w:rPr>
      </w:pPr>
    </w:p>
    <w:p w14:paraId="5BB3D6F1" w14:textId="77777777" w:rsidR="00A74753" w:rsidRDefault="00A74753" w:rsidP="00231873">
      <w:pPr>
        <w:spacing w:after="20"/>
        <w:rPr>
          <w:rFonts w:ascii="Arial" w:hAnsi="Arial" w:cs="Arial"/>
          <w:sz w:val="24"/>
          <w:szCs w:val="32"/>
        </w:rPr>
      </w:pPr>
    </w:p>
    <w:p w14:paraId="1D49D0BE" w14:textId="77777777" w:rsidR="00A74753" w:rsidRDefault="00A74753" w:rsidP="00231873">
      <w:pPr>
        <w:spacing w:after="20"/>
        <w:rPr>
          <w:rFonts w:ascii="Arial" w:hAnsi="Arial" w:cs="Arial"/>
          <w:sz w:val="24"/>
          <w:szCs w:val="32"/>
        </w:rPr>
      </w:pPr>
    </w:p>
    <w:p w14:paraId="33D9BFCC" w14:textId="77777777" w:rsidR="00A74753" w:rsidRDefault="00A74753" w:rsidP="00231873">
      <w:pPr>
        <w:spacing w:after="20"/>
        <w:rPr>
          <w:rFonts w:ascii="Arial" w:hAnsi="Arial" w:cs="Arial"/>
          <w:sz w:val="24"/>
          <w:szCs w:val="32"/>
        </w:rPr>
      </w:pPr>
    </w:p>
    <w:p w14:paraId="439FC67B" w14:textId="77777777" w:rsidR="00A74753" w:rsidRDefault="00A74753" w:rsidP="00231873">
      <w:pPr>
        <w:spacing w:after="20"/>
        <w:rPr>
          <w:rFonts w:ascii="Arial" w:hAnsi="Arial" w:cs="Arial"/>
          <w:sz w:val="24"/>
          <w:szCs w:val="32"/>
        </w:rPr>
      </w:pPr>
    </w:p>
    <w:p w14:paraId="638E4090" w14:textId="77777777" w:rsidR="00A74753" w:rsidRDefault="00A74753" w:rsidP="00231873">
      <w:pPr>
        <w:spacing w:after="20"/>
        <w:rPr>
          <w:rFonts w:ascii="Arial" w:hAnsi="Arial" w:cs="Arial"/>
          <w:sz w:val="24"/>
          <w:szCs w:val="32"/>
        </w:rPr>
      </w:pPr>
    </w:p>
    <w:p w14:paraId="634FB305" w14:textId="77777777" w:rsidR="00A74753" w:rsidRDefault="00A74753" w:rsidP="00231873">
      <w:pPr>
        <w:spacing w:after="20"/>
        <w:rPr>
          <w:rFonts w:ascii="Arial" w:hAnsi="Arial" w:cs="Arial"/>
          <w:sz w:val="24"/>
          <w:szCs w:val="32"/>
        </w:rPr>
      </w:pPr>
    </w:p>
    <w:p w14:paraId="0393B770" w14:textId="77777777" w:rsidR="00A74753" w:rsidRDefault="00A74753" w:rsidP="00231873">
      <w:pPr>
        <w:spacing w:after="20"/>
        <w:rPr>
          <w:rFonts w:ascii="Arial" w:hAnsi="Arial" w:cs="Arial"/>
          <w:sz w:val="24"/>
          <w:szCs w:val="32"/>
        </w:rPr>
      </w:pPr>
    </w:p>
    <w:p w14:paraId="54F0F763" w14:textId="77777777" w:rsidR="00A74753" w:rsidRDefault="00A74753" w:rsidP="00231873">
      <w:pPr>
        <w:spacing w:after="20"/>
        <w:rPr>
          <w:rFonts w:ascii="Arial" w:hAnsi="Arial" w:cs="Arial"/>
          <w:sz w:val="24"/>
          <w:szCs w:val="32"/>
        </w:rPr>
      </w:pPr>
    </w:p>
    <w:p w14:paraId="3B4F778B" w14:textId="77777777" w:rsidR="00A74753" w:rsidRDefault="00A74753" w:rsidP="00231873">
      <w:pPr>
        <w:spacing w:after="20"/>
        <w:rPr>
          <w:rFonts w:ascii="Arial" w:hAnsi="Arial" w:cs="Arial"/>
          <w:sz w:val="24"/>
          <w:szCs w:val="32"/>
        </w:rPr>
      </w:pPr>
    </w:p>
    <w:p w14:paraId="72A9DC85" w14:textId="77777777" w:rsidR="00A74753" w:rsidRDefault="00A74753" w:rsidP="00231873">
      <w:pPr>
        <w:spacing w:after="20"/>
        <w:rPr>
          <w:rFonts w:ascii="Arial" w:hAnsi="Arial" w:cs="Arial"/>
          <w:sz w:val="24"/>
          <w:szCs w:val="32"/>
        </w:rPr>
      </w:pPr>
    </w:p>
    <w:p w14:paraId="797DD007" w14:textId="77777777" w:rsidR="00A74753" w:rsidRDefault="00A74753" w:rsidP="00231873">
      <w:pPr>
        <w:spacing w:after="20"/>
        <w:rPr>
          <w:rFonts w:ascii="Arial" w:hAnsi="Arial" w:cs="Arial"/>
          <w:sz w:val="24"/>
          <w:szCs w:val="32"/>
        </w:rPr>
      </w:pPr>
    </w:p>
    <w:p w14:paraId="6AA2842B" w14:textId="77777777" w:rsidR="00A74753" w:rsidRDefault="00A74753" w:rsidP="00231873">
      <w:pPr>
        <w:spacing w:after="20"/>
        <w:rPr>
          <w:rFonts w:ascii="Arial" w:hAnsi="Arial" w:cs="Arial"/>
          <w:sz w:val="24"/>
          <w:szCs w:val="32"/>
        </w:rPr>
      </w:pPr>
    </w:p>
    <w:p w14:paraId="77B5478D" w14:textId="77777777" w:rsidR="00A74753" w:rsidRDefault="00A74753" w:rsidP="00231873">
      <w:pPr>
        <w:spacing w:after="20"/>
        <w:rPr>
          <w:rFonts w:ascii="Arial" w:hAnsi="Arial" w:cs="Arial"/>
          <w:sz w:val="24"/>
          <w:szCs w:val="32"/>
        </w:rPr>
      </w:pPr>
    </w:p>
    <w:p w14:paraId="0086D593" w14:textId="77777777" w:rsidR="00A74753" w:rsidRDefault="00A74753" w:rsidP="00231873">
      <w:pPr>
        <w:spacing w:after="20"/>
        <w:rPr>
          <w:rFonts w:ascii="Arial" w:hAnsi="Arial" w:cs="Arial"/>
          <w:sz w:val="24"/>
          <w:szCs w:val="32"/>
        </w:rPr>
        <w:sectPr w:rsidR="00A74753" w:rsidSect="006F46C7">
          <w:footerReference w:type="default" r:id="rId9"/>
          <w:pgSz w:w="11906" w:h="16838"/>
          <w:pgMar w:top="1418" w:right="1134" w:bottom="1418" w:left="1134" w:header="709" w:footer="709" w:gutter="0"/>
          <w:pgNumType w:fmt="lowerRoman"/>
          <w:cols w:space="708"/>
          <w:titlePg/>
          <w:docGrid w:linePitch="360"/>
        </w:sectPr>
      </w:pPr>
    </w:p>
    <w:p w14:paraId="4FBC2ADD" w14:textId="77777777" w:rsidR="00193FE1" w:rsidRDefault="00E851CA" w:rsidP="00B640D7">
      <w:pPr>
        <w:pStyle w:val="Descripcin"/>
        <w:pBdr>
          <w:bottom w:val="single" w:sz="6" w:space="1" w:color="auto"/>
        </w:pBdr>
        <w:outlineLvl w:val="0"/>
        <w:rPr>
          <w:rFonts w:ascii="Arial" w:hAnsi="Arial" w:cs="Arial"/>
          <w:b/>
          <w:i w:val="0"/>
          <w:color w:val="000000" w:themeColor="text1"/>
          <w:sz w:val="32"/>
          <w:szCs w:val="32"/>
        </w:rPr>
      </w:pPr>
      <w:bookmarkStart w:id="3" w:name="_Toc465621231"/>
      <w:r w:rsidRPr="00E851CA">
        <w:rPr>
          <w:rFonts w:ascii="Arial" w:hAnsi="Arial" w:cs="Arial"/>
          <w:b/>
          <w:i w:val="0"/>
          <w:color w:val="000000" w:themeColor="text1"/>
          <w:sz w:val="32"/>
          <w:szCs w:val="32"/>
        </w:rPr>
        <w:lastRenderedPageBreak/>
        <w:t>Desarrollo</w:t>
      </w:r>
      <w:bookmarkEnd w:id="3"/>
    </w:p>
    <w:p w14:paraId="00C53E8D" w14:textId="77777777" w:rsidR="00193FE1" w:rsidRPr="00193FE1" w:rsidRDefault="00193FE1" w:rsidP="00193FE1"/>
    <w:p w14:paraId="29FD5322" w14:textId="77777777" w:rsidR="00231873" w:rsidRPr="00193FE1" w:rsidRDefault="00E851CA" w:rsidP="00B640D7">
      <w:pPr>
        <w:pStyle w:val="Descripcin"/>
        <w:pBdr>
          <w:bottom w:val="single" w:sz="6" w:space="1" w:color="auto"/>
        </w:pBdr>
        <w:outlineLvl w:val="1"/>
        <w:rPr>
          <w:rFonts w:ascii="Arial" w:hAnsi="Arial" w:cs="Arial"/>
          <w:b/>
          <w:i w:val="0"/>
          <w:color w:val="000000" w:themeColor="text1"/>
          <w:sz w:val="32"/>
          <w:szCs w:val="32"/>
        </w:rPr>
      </w:pPr>
      <w:bookmarkStart w:id="4" w:name="_Toc465621232"/>
      <w:r w:rsidRPr="00E851CA">
        <w:rPr>
          <w:rFonts w:ascii="Arial" w:hAnsi="Arial" w:cs="Arial"/>
          <w:b/>
          <w:i w:val="0"/>
          <w:color w:val="000000" w:themeColor="text1"/>
          <w:sz w:val="32"/>
          <w:szCs w:val="32"/>
        </w:rPr>
        <w:t>Capítulo 1: Componentes utilizados</w:t>
      </w:r>
      <w:bookmarkEnd w:id="4"/>
      <w:r w:rsidR="00FE336F" w:rsidRPr="00E851CA">
        <w:rPr>
          <w:rFonts w:ascii="Arial" w:hAnsi="Arial" w:cs="Arial"/>
          <w:b/>
          <w:i w:val="0"/>
          <w:sz w:val="32"/>
          <w:szCs w:val="32"/>
        </w:rPr>
        <w:tab/>
      </w:r>
    </w:p>
    <w:p w14:paraId="766B03C2" w14:textId="77777777" w:rsidR="00FE336F" w:rsidRDefault="00FE336F" w:rsidP="00FE336F">
      <w:pPr>
        <w:spacing w:after="20"/>
        <w:jc w:val="both"/>
        <w:rPr>
          <w:rFonts w:ascii="Arial" w:hAnsi="Arial" w:cs="Arial"/>
          <w:sz w:val="24"/>
          <w:szCs w:val="32"/>
        </w:rPr>
      </w:pPr>
      <w:r>
        <w:rPr>
          <w:rFonts w:ascii="Arial" w:hAnsi="Arial" w:cs="Arial"/>
          <w:sz w:val="24"/>
          <w:szCs w:val="32"/>
        </w:rPr>
        <w:tab/>
        <w:t xml:space="preserve">A lo largo de este capítulo </w:t>
      </w:r>
      <w:r w:rsidR="00862565">
        <w:rPr>
          <w:rFonts w:ascii="Arial" w:hAnsi="Arial" w:cs="Arial"/>
          <w:sz w:val="24"/>
          <w:szCs w:val="32"/>
        </w:rPr>
        <w:t xml:space="preserve"> abordaremos y desenvolveremos</w:t>
      </w:r>
      <w:r>
        <w:rPr>
          <w:rFonts w:ascii="Arial" w:hAnsi="Arial" w:cs="Arial"/>
          <w:sz w:val="24"/>
          <w:szCs w:val="32"/>
        </w:rPr>
        <w:t xml:space="preserve"> los distintos</w:t>
      </w:r>
      <w:r w:rsidR="00862565">
        <w:rPr>
          <w:rFonts w:ascii="Arial" w:hAnsi="Arial" w:cs="Arial"/>
          <w:sz w:val="24"/>
          <w:szCs w:val="32"/>
        </w:rPr>
        <w:t xml:space="preserve"> materiales y</w:t>
      </w:r>
      <w:r>
        <w:rPr>
          <w:rFonts w:ascii="Arial" w:hAnsi="Arial" w:cs="Arial"/>
          <w:sz w:val="24"/>
          <w:szCs w:val="32"/>
        </w:rPr>
        <w:t xml:space="preserve"> componentes utilizados para el desarrollo de la tesis, entre los que se encuentran: el kit de Cypress CYUSB3KIT-001; la placa de desarrollo </w:t>
      </w:r>
      <w:r w:rsidR="00862565">
        <w:rPr>
          <w:rFonts w:ascii="Arial" w:hAnsi="Arial" w:cs="Arial"/>
          <w:sz w:val="24"/>
          <w:szCs w:val="32"/>
        </w:rPr>
        <w:t>FPGA ZedBoard; la p</w:t>
      </w:r>
      <w:r w:rsidR="00862565" w:rsidRPr="00862565">
        <w:rPr>
          <w:rFonts w:ascii="Arial" w:hAnsi="Arial" w:cs="Arial"/>
          <w:sz w:val="24"/>
          <w:szCs w:val="32"/>
        </w:rPr>
        <w:t>laca con conversor A/D Pmod AD5</w:t>
      </w:r>
      <w:r w:rsidR="00862565">
        <w:rPr>
          <w:rFonts w:ascii="Arial" w:hAnsi="Arial" w:cs="Arial"/>
          <w:sz w:val="24"/>
          <w:szCs w:val="32"/>
        </w:rPr>
        <w:t>; y la p</w:t>
      </w:r>
      <w:r w:rsidR="00862565" w:rsidRPr="00862565">
        <w:rPr>
          <w:rFonts w:ascii="Arial" w:hAnsi="Arial" w:cs="Arial"/>
          <w:sz w:val="24"/>
          <w:szCs w:val="32"/>
        </w:rPr>
        <w:t>laca de interconexión FMC</w:t>
      </w:r>
      <w:r w:rsidR="00862565">
        <w:rPr>
          <w:rFonts w:ascii="Arial" w:hAnsi="Arial" w:cs="Arial"/>
          <w:sz w:val="24"/>
          <w:szCs w:val="32"/>
        </w:rPr>
        <w:t>.</w:t>
      </w:r>
    </w:p>
    <w:p w14:paraId="49D4932D" w14:textId="67BBBBF3" w:rsidR="0016743F" w:rsidRDefault="0016743F" w:rsidP="00FE336F">
      <w:pPr>
        <w:spacing w:after="20"/>
        <w:jc w:val="both"/>
        <w:rPr>
          <w:rFonts w:ascii="Arial" w:hAnsi="Arial" w:cs="Arial"/>
          <w:sz w:val="24"/>
          <w:szCs w:val="32"/>
        </w:rPr>
      </w:pPr>
      <w:r>
        <w:rPr>
          <w:rFonts w:ascii="Arial" w:hAnsi="Arial" w:cs="Arial"/>
          <w:sz w:val="24"/>
          <w:szCs w:val="32"/>
        </w:rPr>
        <w:tab/>
        <w:t xml:space="preserve">Estos diversos componentes se conectan del modo detallado en la </w:t>
      </w:r>
      <w:r w:rsidR="00596A36" w:rsidRPr="00C90AE5">
        <w:rPr>
          <w:rFonts w:ascii="Arial" w:hAnsi="Arial" w:cs="Arial"/>
          <w:sz w:val="28"/>
          <w:szCs w:val="32"/>
        </w:rPr>
        <w:fldChar w:fldCharType="begin"/>
      </w:r>
      <w:r w:rsidR="00596A36" w:rsidRPr="00C90AE5">
        <w:rPr>
          <w:rFonts w:ascii="Arial" w:hAnsi="Arial" w:cs="Arial"/>
          <w:sz w:val="28"/>
          <w:szCs w:val="32"/>
        </w:rPr>
        <w:instrText xml:space="preserve"> REF _Ref465188561 \h  \* MERGEFORMAT </w:instrText>
      </w:r>
      <w:r w:rsidR="00596A36" w:rsidRPr="00C90AE5">
        <w:rPr>
          <w:rFonts w:ascii="Arial" w:hAnsi="Arial" w:cs="Arial"/>
          <w:sz w:val="28"/>
          <w:szCs w:val="32"/>
        </w:rPr>
      </w:r>
      <w:r w:rsidR="00596A36" w:rsidRPr="00C90AE5">
        <w:rPr>
          <w:rFonts w:ascii="Arial" w:hAnsi="Arial" w:cs="Arial"/>
          <w:sz w:val="28"/>
          <w:szCs w:val="32"/>
        </w:rPr>
        <w:fldChar w:fldCharType="separate"/>
      </w:r>
      <w:r w:rsidR="00C90AE5" w:rsidRPr="00C90AE5">
        <w:rPr>
          <w:rFonts w:ascii="Arial" w:hAnsi="Arial" w:cs="Arial"/>
          <w:sz w:val="24"/>
        </w:rPr>
        <w:t xml:space="preserve">Figura </w:t>
      </w:r>
      <w:r w:rsidR="00C90AE5" w:rsidRPr="00C90AE5">
        <w:rPr>
          <w:rFonts w:ascii="Arial" w:hAnsi="Arial" w:cs="Arial"/>
          <w:noProof/>
          <w:sz w:val="24"/>
        </w:rPr>
        <w:t>1</w:t>
      </w:r>
      <w:r w:rsidR="00596A36" w:rsidRPr="00C90AE5">
        <w:rPr>
          <w:rFonts w:ascii="Arial" w:hAnsi="Arial" w:cs="Arial"/>
          <w:sz w:val="28"/>
          <w:szCs w:val="32"/>
        </w:rPr>
        <w:fldChar w:fldCharType="end"/>
      </w:r>
      <w:r>
        <w:rPr>
          <w:rFonts w:ascii="Arial" w:hAnsi="Arial" w:cs="Arial"/>
          <w:sz w:val="24"/>
          <w:szCs w:val="32"/>
        </w:rPr>
        <w:t xml:space="preserve">: </w:t>
      </w:r>
    </w:p>
    <w:p w14:paraId="238542F0" w14:textId="77777777" w:rsidR="0016743F" w:rsidRDefault="0016743F" w:rsidP="00FE336F">
      <w:pPr>
        <w:spacing w:after="20"/>
        <w:jc w:val="both"/>
        <w:rPr>
          <w:rFonts w:ascii="Arial" w:hAnsi="Arial" w:cs="Arial"/>
          <w:sz w:val="24"/>
          <w:szCs w:val="32"/>
        </w:rPr>
      </w:pPr>
    </w:p>
    <w:p w14:paraId="11FCD494" w14:textId="77777777" w:rsidR="00596A36" w:rsidRDefault="00596A36" w:rsidP="002E2985">
      <w:pPr>
        <w:keepNext/>
        <w:spacing w:after="20"/>
      </w:pPr>
      <w:r>
        <w:rPr>
          <w:rFonts w:ascii="Arial" w:hAnsi="Arial" w:cs="Arial"/>
          <w:noProof/>
          <w:sz w:val="24"/>
          <w:szCs w:val="32"/>
          <w:lang w:val="es-ES" w:eastAsia="es-ES"/>
        </w:rPr>
        <w:drawing>
          <wp:inline distT="0" distB="0" distL="0" distR="0" wp14:anchorId="7C54151D" wp14:editId="082902F4">
            <wp:extent cx="6306146" cy="1571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9883" cy="1580033"/>
                    </a:xfrm>
                    <a:prstGeom prst="rect">
                      <a:avLst/>
                    </a:prstGeom>
                    <a:noFill/>
                    <a:ln>
                      <a:noFill/>
                    </a:ln>
                  </pic:spPr>
                </pic:pic>
              </a:graphicData>
            </a:graphic>
          </wp:inline>
        </w:drawing>
      </w:r>
    </w:p>
    <w:p w14:paraId="0C404BB3" w14:textId="4CE5DF18" w:rsidR="00596A36" w:rsidRPr="00FE336F" w:rsidRDefault="00596A36" w:rsidP="00596A36">
      <w:pPr>
        <w:pStyle w:val="Descripcin"/>
        <w:jc w:val="center"/>
        <w:rPr>
          <w:rFonts w:ascii="Arial" w:hAnsi="Arial" w:cs="Arial"/>
          <w:sz w:val="24"/>
          <w:szCs w:val="32"/>
        </w:rPr>
      </w:pPr>
      <w:bookmarkStart w:id="5" w:name="_Ref465188561"/>
      <w:bookmarkStart w:id="6" w:name="_Toc465465557"/>
      <w:r>
        <w:t xml:space="preserve">Figura </w:t>
      </w:r>
      <w:r>
        <w:fldChar w:fldCharType="begin"/>
      </w:r>
      <w:r>
        <w:instrText xml:space="preserve"> SEQ Figura \* ARABIC </w:instrText>
      </w:r>
      <w:r>
        <w:fldChar w:fldCharType="separate"/>
      </w:r>
      <w:r w:rsidR="003F5D41">
        <w:rPr>
          <w:noProof/>
        </w:rPr>
        <w:t>1</w:t>
      </w:r>
      <w:r>
        <w:fldChar w:fldCharType="end"/>
      </w:r>
      <w:bookmarkEnd w:id="5"/>
      <w:r>
        <w:t>: Diagrama de bloques conexión de sistema completo</w:t>
      </w:r>
      <w:bookmarkEnd w:id="6"/>
    </w:p>
    <w:p w14:paraId="027C2EF7" w14:textId="77777777" w:rsidR="00FE336F" w:rsidRDefault="00FE336F" w:rsidP="0008486D">
      <w:pPr>
        <w:spacing w:after="20"/>
        <w:rPr>
          <w:rFonts w:ascii="Arial" w:hAnsi="Arial" w:cs="Arial"/>
          <w:b/>
          <w:sz w:val="28"/>
          <w:szCs w:val="32"/>
        </w:rPr>
      </w:pPr>
    </w:p>
    <w:p w14:paraId="2862F786" w14:textId="77777777" w:rsidR="002E2985" w:rsidRDefault="002E2985" w:rsidP="0008486D">
      <w:pPr>
        <w:spacing w:after="20"/>
        <w:rPr>
          <w:rFonts w:ascii="Arial" w:hAnsi="Arial" w:cs="Arial"/>
          <w:b/>
          <w:sz w:val="28"/>
          <w:szCs w:val="32"/>
        </w:rPr>
      </w:pPr>
    </w:p>
    <w:p w14:paraId="712270CD" w14:textId="42685A49" w:rsidR="00231873" w:rsidRPr="00B640D7" w:rsidRDefault="0036285B" w:rsidP="00B640D7">
      <w:pPr>
        <w:pStyle w:val="Ttulo3"/>
        <w:rPr>
          <w:rFonts w:ascii="Arial" w:hAnsi="Arial" w:cs="Arial"/>
          <w:b/>
          <w:color w:val="000000" w:themeColor="text1"/>
          <w:sz w:val="28"/>
          <w:szCs w:val="32"/>
        </w:rPr>
      </w:pPr>
      <w:bookmarkStart w:id="7" w:name="_Toc465621233"/>
      <w:r w:rsidRPr="00B640D7">
        <w:rPr>
          <w:rFonts w:ascii="Arial" w:hAnsi="Arial" w:cs="Arial"/>
          <w:b/>
          <w:color w:val="000000" w:themeColor="text1"/>
          <w:sz w:val="28"/>
          <w:szCs w:val="32"/>
        </w:rPr>
        <w:t xml:space="preserve">1.1 - </w:t>
      </w:r>
      <w:r w:rsidR="00322524" w:rsidRPr="00B640D7">
        <w:rPr>
          <w:rFonts w:ascii="Arial" w:hAnsi="Arial" w:cs="Arial"/>
          <w:b/>
          <w:color w:val="000000" w:themeColor="text1"/>
          <w:sz w:val="28"/>
          <w:szCs w:val="32"/>
        </w:rPr>
        <w:t xml:space="preserve">Kit de Cypress </w:t>
      </w:r>
      <w:r w:rsidR="00432D6C" w:rsidRPr="00B640D7">
        <w:rPr>
          <w:rFonts w:ascii="Arial" w:hAnsi="Arial" w:cs="Arial"/>
          <w:b/>
          <w:color w:val="000000" w:themeColor="text1"/>
          <w:sz w:val="28"/>
          <w:szCs w:val="32"/>
        </w:rPr>
        <w:t>CYUSB3KIT-001</w:t>
      </w:r>
      <w:bookmarkEnd w:id="7"/>
    </w:p>
    <w:p w14:paraId="514E55B8" w14:textId="77777777" w:rsidR="00322524" w:rsidRDefault="00322524" w:rsidP="0008486D">
      <w:pPr>
        <w:spacing w:after="20"/>
        <w:rPr>
          <w:rFonts w:ascii="Arial" w:hAnsi="Arial" w:cs="Arial"/>
          <w:sz w:val="24"/>
          <w:szCs w:val="32"/>
        </w:rPr>
      </w:pPr>
      <w:r>
        <w:rPr>
          <w:rFonts w:ascii="Arial" w:hAnsi="Arial" w:cs="Arial"/>
          <w:b/>
          <w:sz w:val="24"/>
          <w:szCs w:val="32"/>
        </w:rPr>
        <w:tab/>
      </w:r>
      <w:r>
        <w:rPr>
          <w:rFonts w:ascii="Arial" w:hAnsi="Arial" w:cs="Arial"/>
          <w:b/>
          <w:sz w:val="24"/>
          <w:szCs w:val="32"/>
        </w:rPr>
        <w:tab/>
      </w:r>
    </w:p>
    <w:p w14:paraId="453B5E51" w14:textId="7BFD1EF1" w:rsidR="00954E55" w:rsidRDefault="005847F8" w:rsidP="00862565">
      <w:pPr>
        <w:spacing w:before="240" w:after="20"/>
        <w:jc w:val="both"/>
        <w:rPr>
          <w:rFonts w:ascii="Arial" w:hAnsi="Arial" w:cs="Arial"/>
          <w:sz w:val="24"/>
          <w:szCs w:val="32"/>
        </w:rPr>
      </w:pPr>
      <w:r>
        <w:rPr>
          <w:rFonts w:ascii="Arial" w:hAnsi="Arial" w:cs="Arial"/>
          <w:sz w:val="24"/>
          <w:szCs w:val="32"/>
        </w:rPr>
        <w:tab/>
      </w:r>
      <w:r w:rsidR="00954E55">
        <w:rPr>
          <w:rFonts w:ascii="Arial" w:hAnsi="Arial" w:cs="Arial"/>
          <w:sz w:val="24"/>
          <w:szCs w:val="32"/>
        </w:rPr>
        <w:t>El</w:t>
      </w:r>
      <w:r w:rsidR="00322524">
        <w:rPr>
          <w:rFonts w:ascii="Arial" w:hAnsi="Arial" w:cs="Arial"/>
          <w:sz w:val="24"/>
          <w:szCs w:val="32"/>
        </w:rPr>
        <w:t xml:space="preserve"> kit de desarrollo</w:t>
      </w:r>
      <w:r w:rsidR="004E0B86">
        <w:rPr>
          <w:rFonts w:ascii="Arial" w:hAnsi="Arial" w:cs="Arial"/>
          <w:sz w:val="24"/>
          <w:szCs w:val="32"/>
        </w:rPr>
        <w:t xml:space="preserve"> </w:t>
      </w:r>
      <w:r w:rsidR="00954E55">
        <w:rPr>
          <w:rFonts w:ascii="Arial" w:hAnsi="Arial" w:cs="Arial"/>
          <w:sz w:val="24"/>
          <w:szCs w:val="32"/>
        </w:rPr>
        <w:t xml:space="preserve">utilizado </w:t>
      </w:r>
      <w:r w:rsidR="004E0B86">
        <w:rPr>
          <w:rFonts w:ascii="Arial" w:hAnsi="Arial" w:cs="Arial"/>
          <w:sz w:val="24"/>
          <w:szCs w:val="32"/>
        </w:rPr>
        <w:t>de Cypress</w:t>
      </w:r>
      <w:r w:rsidR="00322524">
        <w:rPr>
          <w:rFonts w:ascii="Arial" w:hAnsi="Arial" w:cs="Arial"/>
          <w:sz w:val="24"/>
          <w:szCs w:val="32"/>
        </w:rPr>
        <w:t xml:space="preserve"> </w:t>
      </w:r>
      <w:r w:rsidR="00432D6C">
        <w:rPr>
          <w:rFonts w:ascii="Arial" w:hAnsi="Arial" w:cs="Arial"/>
          <w:sz w:val="24"/>
          <w:szCs w:val="32"/>
        </w:rPr>
        <w:t>cuenta con</w:t>
      </w:r>
      <w:r w:rsidR="00356503">
        <w:rPr>
          <w:rFonts w:ascii="Arial" w:hAnsi="Arial" w:cs="Arial"/>
          <w:sz w:val="24"/>
          <w:szCs w:val="32"/>
        </w:rPr>
        <w:t xml:space="preserve"> un microcontrolador EZ-USB FX de </w:t>
      </w:r>
      <w:r w:rsidR="00356503" w:rsidRPr="00356503">
        <w:rPr>
          <w:rFonts w:ascii="Arial" w:hAnsi="Arial" w:cs="Arial"/>
          <w:sz w:val="24"/>
          <w:szCs w:val="32"/>
        </w:rPr>
        <w:t xml:space="preserve">32-bit </w:t>
      </w:r>
      <w:r w:rsidR="00356503">
        <w:rPr>
          <w:rFonts w:ascii="Arial" w:hAnsi="Arial" w:cs="Arial"/>
          <w:sz w:val="24"/>
          <w:szCs w:val="32"/>
        </w:rPr>
        <w:t xml:space="preserve">basado en un procesador </w:t>
      </w:r>
      <w:r w:rsidR="00356503" w:rsidRPr="00356503">
        <w:rPr>
          <w:rFonts w:ascii="Arial" w:hAnsi="Arial" w:cs="Arial"/>
          <w:sz w:val="24"/>
          <w:szCs w:val="32"/>
        </w:rPr>
        <w:t>ARM926EJ-S</w:t>
      </w:r>
      <w:r w:rsidR="00356503">
        <w:rPr>
          <w:rFonts w:ascii="Arial" w:hAnsi="Arial" w:cs="Arial"/>
          <w:sz w:val="24"/>
          <w:szCs w:val="32"/>
        </w:rPr>
        <w:t xml:space="preserve">, </w:t>
      </w:r>
      <w:r w:rsidR="00322524">
        <w:rPr>
          <w:rFonts w:ascii="Arial" w:hAnsi="Arial" w:cs="Arial"/>
          <w:sz w:val="24"/>
          <w:szCs w:val="32"/>
        </w:rPr>
        <w:t>c</w:t>
      </w:r>
      <w:r w:rsidR="00432D6C">
        <w:rPr>
          <w:rFonts w:ascii="Arial" w:hAnsi="Arial" w:cs="Arial"/>
          <w:sz w:val="24"/>
          <w:szCs w:val="32"/>
        </w:rPr>
        <w:t>ontiene</w:t>
      </w:r>
      <w:r w:rsidR="00322524">
        <w:rPr>
          <w:rFonts w:ascii="Arial" w:hAnsi="Arial" w:cs="Arial"/>
          <w:sz w:val="24"/>
          <w:szCs w:val="32"/>
        </w:rPr>
        <w:t xml:space="preserve"> todos los elementos necesarios para aprender y desarrollar aplicaciones con comunicación USB 2.0 y 3.0</w:t>
      </w:r>
      <w:r w:rsidR="00432D6C">
        <w:rPr>
          <w:rFonts w:ascii="Arial" w:hAnsi="Arial" w:cs="Arial"/>
          <w:sz w:val="24"/>
          <w:szCs w:val="32"/>
        </w:rPr>
        <w:t>. Incluye</w:t>
      </w:r>
      <w:r w:rsidR="00356503">
        <w:rPr>
          <w:rFonts w:ascii="Arial" w:hAnsi="Arial" w:cs="Arial"/>
          <w:sz w:val="24"/>
          <w:szCs w:val="32"/>
        </w:rPr>
        <w:t xml:space="preserve"> un cd c</w:t>
      </w:r>
      <w:r w:rsidR="00954E55">
        <w:rPr>
          <w:rFonts w:ascii="Arial" w:hAnsi="Arial" w:cs="Arial"/>
          <w:sz w:val="24"/>
          <w:szCs w:val="32"/>
        </w:rPr>
        <w:t xml:space="preserve">on toda la información pertinente para su </w:t>
      </w:r>
      <w:r w:rsidR="00193FE1">
        <w:rPr>
          <w:rFonts w:ascii="Arial" w:hAnsi="Arial" w:cs="Arial"/>
          <w:sz w:val="24"/>
          <w:szCs w:val="32"/>
        </w:rPr>
        <w:t>utilización</w:t>
      </w:r>
      <w:r w:rsidR="00356503">
        <w:rPr>
          <w:rFonts w:ascii="Arial" w:hAnsi="Arial" w:cs="Arial"/>
          <w:sz w:val="24"/>
          <w:szCs w:val="32"/>
        </w:rPr>
        <w:t xml:space="preserve"> (programas ejemplos, documentación del microcontrolador, librería USB y manua</w:t>
      </w:r>
      <w:r w:rsidR="00FE336F">
        <w:rPr>
          <w:rFonts w:ascii="Arial" w:hAnsi="Arial" w:cs="Arial"/>
          <w:sz w:val="24"/>
          <w:szCs w:val="32"/>
        </w:rPr>
        <w:t xml:space="preserve">l de programador de la misma.). Además, </w:t>
      </w:r>
      <w:r w:rsidR="00356503">
        <w:rPr>
          <w:rFonts w:ascii="Arial" w:hAnsi="Arial" w:cs="Arial"/>
          <w:sz w:val="24"/>
          <w:szCs w:val="32"/>
        </w:rPr>
        <w:t>incluye una fuente de 5V, el cable USB 3.0, y la placa PCB con el EZ-USB FX.</w:t>
      </w:r>
      <w:r w:rsidR="00432D6C">
        <w:rPr>
          <w:rFonts w:ascii="Arial" w:hAnsi="Arial" w:cs="Arial"/>
          <w:sz w:val="24"/>
          <w:szCs w:val="32"/>
        </w:rPr>
        <w:t xml:space="preserve"> En la </w:t>
      </w:r>
      <w:r w:rsidR="00432D6C" w:rsidRPr="00C90AE5">
        <w:rPr>
          <w:rFonts w:ascii="Arial" w:hAnsi="Arial" w:cs="Arial"/>
          <w:sz w:val="24"/>
          <w:szCs w:val="24"/>
        </w:rPr>
        <w:fldChar w:fldCharType="begin"/>
      </w:r>
      <w:r w:rsidR="00432D6C" w:rsidRPr="00C90AE5">
        <w:rPr>
          <w:rFonts w:ascii="Arial" w:hAnsi="Arial" w:cs="Arial"/>
          <w:sz w:val="24"/>
          <w:szCs w:val="24"/>
        </w:rPr>
        <w:instrText xml:space="preserve"> REF _Ref460271806 \h  \* MERGEFORMAT </w:instrText>
      </w:r>
      <w:r w:rsidR="00432D6C" w:rsidRPr="00C90AE5">
        <w:rPr>
          <w:rFonts w:ascii="Arial" w:hAnsi="Arial" w:cs="Arial"/>
          <w:sz w:val="24"/>
          <w:szCs w:val="24"/>
        </w:rPr>
      </w:r>
      <w:r w:rsidR="00432D6C" w:rsidRPr="00C90AE5">
        <w:rPr>
          <w:rFonts w:ascii="Arial" w:hAnsi="Arial" w:cs="Arial"/>
          <w:sz w:val="24"/>
          <w:szCs w:val="24"/>
        </w:rPr>
        <w:fldChar w:fldCharType="separate"/>
      </w:r>
      <w:r w:rsidR="00C90AE5" w:rsidRPr="00C90AE5">
        <w:rPr>
          <w:rFonts w:ascii="Arial" w:hAnsi="Arial" w:cs="Arial"/>
          <w:sz w:val="24"/>
          <w:szCs w:val="24"/>
        </w:rPr>
        <w:t xml:space="preserve">Figura </w:t>
      </w:r>
      <w:r w:rsidR="00C90AE5" w:rsidRPr="00C90AE5">
        <w:rPr>
          <w:rFonts w:ascii="Arial" w:hAnsi="Arial" w:cs="Arial"/>
          <w:noProof/>
          <w:sz w:val="24"/>
          <w:szCs w:val="24"/>
        </w:rPr>
        <w:t>2</w:t>
      </w:r>
      <w:r w:rsidR="00432D6C" w:rsidRPr="00C90AE5">
        <w:rPr>
          <w:rFonts w:ascii="Arial" w:hAnsi="Arial" w:cs="Arial"/>
          <w:sz w:val="24"/>
          <w:szCs w:val="24"/>
        </w:rPr>
        <w:fldChar w:fldCharType="end"/>
      </w:r>
      <w:r w:rsidR="00432D6C">
        <w:rPr>
          <w:rFonts w:ascii="Arial" w:hAnsi="Arial" w:cs="Arial"/>
          <w:b/>
          <w:sz w:val="24"/>
          <w:szCs w:val="32"/>
        </w:rPr>
        <w:t xml:space="preserve"> </w:t>
      </w:r>
      <w:r w:rsidR="00432D6C">
        <w:rPr>
          <w:rFonts w:ascii="Arial" w:hAnsi="Arial" w:cs="Arial"/>
          <w:sz w:val="24"/>
          <w:szCs w:val="32"/>
        </w:rPr>
        <w:t>se puede observar el contenido del kit.</w:t>
      </w:r>
    </w:p>
    <w:p w14:paraId="119E278A" w14:textId="77777777" w:rsidR="00971221" w:rsidRDefault="00971221" w:rsidP="00862565">
      <w:pPr>
        <w:spacing w:before="240" w:after="20"/>
        <w:jc w:val="both"/>
        <w:rPr>
          <w:rFonts w:ascii="Arial" w:hAnsi="Arial" w:cs="Arial"/>
          <w:sz w:val="24"/>
          <w:szCs w:val="32"/>
        </w:rPr>
      </w:pPr>
    </w:p>
    <w:p w14:paraId="7B5F9200" w14:textId="77777777" w:rsidR="00432D6C" w:rsidRDefault="00432D6C" w:rsidP="00954E55">
      <w:pPr>
        <w:spacing w:after="20"/>
        <w:jc w:val="both"/>
      </w:pPr>
      <w:r>
        <w:rPr>
          <w:noProof/>
          <w:lang w:val="es-ES" w:eastAsia="es-ES"/>
        </w:rPr>
        <w:lastRenderedPageBreak/>
        <w:drawing>
          <wp:inline distT="0" distB="0" distL="0" distR="0" wp14:anchorId="1473236B" wp14:editId="4B2A4312">
            <wp:extent cx="6120130" cy="4175289"/>
            <wp:effectExtent l="0" t="0" r="0" b="0"/>
            <wp:docPr id="2" name="Imagen 2" descr="http://www.cypress.com/sites/default/files/media-embed/1592591/CYUSB3KI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ypress.com/sites/default/files/media-embed/1592591/CYUSB3KIT-0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175289"/>
                    </a:xfrm>
                    <a:prstGeom prst="rect">
                      <a:avLst/>
                    </a:prstGeom>
                    <a:noFill/>
                    <a:ln>
                      <a:noFill/>
                    </a:ln>
                  </pic:spPr>
                </pic:pic>
              </a:graphicData>
            </a:graphic>
          </wp:inline>
        </w:drawing>
      </w:r>
    </w:p>
    <w:p w14:paraId="1C710509" w14:textId="77777777" w:rsidR="00356503" w:rsidRDefault="00432D6C" w:rsidP="0008486D">
      <w:pPr>
        <w:pStyle w:val="Descripcin"/>
        <w:spacing w:after="20"/>
        <w:jc w:val="center"/>
        <w:rPr>
          <w:rFonts w:ascii="Arial" w:hAnsi="Arial" w:cs="Arial"/>
          <w:sz w:val="24"/>
          <w:szCs w:val="32"/>
        </w:rPr>
      </w:pPr>
      <w:bookmarkStart w:id="8" w:name="_Ref460271806"/>
      <w:bookmarkStart w:id="9" w:name="_Ref460271794"/>
      <w:bookmarkStart w:id="10" w:name="_Toc465465558"/>
      <w:r>
        <w:t xml:space="preserve">Figura </w:t>
      </w:r>
      <w:r>
        <w:fldChar w:fldCharType="begin"/>
      </w:r>
      <w:r>
        <w:instrText xml:space="preserve"> SEQ Figura \* ARABIC </w:instrText>
      </w:r>
      <w:r>
        <w:fldChar w:fldCharType="separate"/>
      </w:r>
      <w:r w:rsidR="003F5D41">
        <w:rPr>
          <w:noProof/>
        </w:rPr>
        <w:t>2</w:t>
      </w:r>
      <w:r>
        <w:fldChar w:fldCharType="end"/>
      </w:r>
      <w:bookmarkEnd w:id="8"/>
      <w:r>
        <w:t xml:space="preserve">: Kit </w:t>
      </w:r>
      <w:r w:rsidRPr="004721D5">
        <w:t>CYUSB3KIT-001</w:t>
      </w:r>
      <w:bookmarkEnd w:id="9"/>
      <w:bookmarkEnd w:id="10"/>
    </w:p>
    <w:p w14:paraId="36DAE7A3" w14:textId="77777777" w:rsidR="00322524" w:rsidRDefault="00322524" w:rsidP="0008486D">
      <w:pPr>
        <w:spacing w:after="20"/>
        <w:rPr>
          <w:rFonts w:ascii="Arial" w:hAnsi="Arial" w:cs="Arial"/>
          <w:sz w:val="24"/>
          <w:szCs w:val="32"/>
        </w:rPr>
      </w:pPr>
    </w:p>
    <w:p w14:paraId="06F528FE" w14:textId="77777777" w:rsidR="00193FE1" w:rsidRPr="00193FE1" w:rsidRDefault="005847F8" w:rsidP="00193FE1">
      <w:pPr>
        <w:spacing w:after="20"/>
        <w:jc w:val="both"/>
        <w:rPr>
          <w:rFonts w:ascii="Arial" w:hAnsi="Arial" w:cs="Arial"/>
          <w:sz w:val="24"/>
          <w:szCs w:val="32"/>
        </w:rPr>
      </w:pPr>
      <w:r>
        <w:rPr>
          <w:rFonts w:ascii="Arial" w:hAnsi="Arial" w:cs="Arial"/>
          <w:sz w:val="24"/>
          <w:szCs w:val="32"/>
        </w:rPr>
        <w:tab/>
      </w:r>
      <w:r w:rsidR="00671140">
        <w:rPr>
          <w:rFonts w:ascii="Arial" w:hAnsi="Arial" w:cs="Arial"/>
          <w:sz w:val="24"/>
          <w:szCs w:val="32"/>
        </w:rPr>
        <w:t>El microcontrolador</w:t>
      </w:r>
      <w:r w:rsidR="00FE336F">
        <w:rPr>
          <w:rFonts w:ascii="Arial" w:hAnsi="Arial" w:cs="Arial"/>
          <w:sz w:val="24"/>
          <w:szCs w:val="32"/>
        </w:rPr>
        <w:t xml:space="preserve"> que posee este kit</w:t>
      </w:r>
      <w:r w:rsidR="00671140">
        <w:rPr>
          <w:rFonts w:ascii="Arial" w:hAnsi="Arial" w:cs="Arial"/>
          <w:sz w:val="24"/>
          <w:szCs w:val="32"/>
        </w:rPr>
        <w:t xml:space="preserve"> cuenta con un Bus de Serie Universal (USB) integrado</w:t>
      </w:r>
      <w:r w:rsidR="00FE336F">
        <w:rPr>
          <w:rFonts w:ascii="Arial" w:hAnsi="Arial" w:cs="Arial"/>
          <w:sz w:val="24"/>
          <w:szCs w:val="32"/>
        </w:rPr>
        <w:t>, el cual es</w:t>
      </w:r>
      <w:r w:rsidR="00671140">
        <w:rPr>
          <w:rFonts w:ascii="Arial" w:hAnsi="Arial" w:cs="Arial"/>
          <w:sz w:val="24"/>
          <w:szCs w:val="32"/>
        </w:rPr>
        <w:t xml:space="preserve"> compatible con las especificaciones USB 2.0 y 3.0. Posee, además, una Interface General Programable (GPIF II) de 100MHz que permite la conexi</w:t>
      </w:r>
      <w:r w:rsidR="00FE336F">
        <w:rPr>
          <w:rFonts w:ascii="Arial" w:hAnsi="Arial" w:cs="Arial"/>
          <w:sz w:val="24"/>
          <w:szCs w:val="32"/>
        </w:rPr>
        <w:t>ón con distintos periféricos que poseen</w:t>
      </w:r>
      <w:r w:rsidR="00671140">
        <w:rPr>
          <w:rFonts w:ascii="Arial" w:hAnsi="Arial" w:cs="Arial"/>
          <w:sz w:val="24"/>
          <w:szCs w:val="32"/>
        </w:rPr>
        <w:t xml:space="preserve"> 8/16 y 32 bits de bus de datos y 16 señales de control, conectividad mediante</w:t>
      </w:r>
      <w:r w:rsidR="00E639F8">
        <w:rPr>
          <w:rFonts w:ascii="Arial" w:hAnsi="Arial" w:cs="Arial"/>
          <w:sz w:val="24"/>
          <w:szCs w:val="32"/>
        </w:rPr>
        <w:t xml:space="preserve"> puertos</w:t>
      </w:r>
      <w:r w:rsidR="00FE336F">
        <w:rPr>
          <w:rFonts w:ascii="Arial" w:hAnsi="Arial" w:cs="Arial"/>
          <w:sz w:val="24"/>
          <w:szCs w:val="32"/>
        </w:rPr>
        <w:t xml:space="preserve"> UART, SPI, I2S. Finalmente, el microcontrolador cuenta con </w:t>
      </w:r>
      <w:r w:rsidR="00671140">
        <w:rPr>
          <w:rFonts w:ascii="Arial" w:hAnsi="Arial" w:cs="Arial"/>
          <w:sz w:val="24"/>
          <w:szCs w:val="32"/>
        </w:rPr>
        <w:t>una CPU de 32 bits ARM926EJ de 200MHz</w:t>
      </w:r>
      <w:r w:rsidR="00E639F8">
        <w:rPr>
          <w:rFonts w:ascii="Arial" w:hAnsi="Arial" w:cs="Arial"/>
          <w:sz w:val="24"/>
          <w:szCs w:val="32"/>
        </w:rPr>
        <w:t xml:space="preserve"> con 512KB de SRAM embebida.</w:t>
      </w:r>
      <w:r w:rsidR="00193FE1">
        <w:rPr>
          <w:rFonts w:ascii="Arial" w:hAnsi="Arial" w:cs="Arial"/>
          <w:sz w:val="24"/>
          <w:szCs w:val="32"/>
        </w:rPr>
        <w:t xml:space="preserve"> La información detallada puede encontrarse en</w:t>
      </w:r>
      <w:r w:rsidR="00E639F8">
        <w:rPr>
          <w:rFonts w:ascii="Arial" w:hAnsi="Arial" w:cs="Arial"/>
          <w:sz w:val="24"/>
          <w:szCs w:val="32"/>
        </w:rPr>
        <w:t xml:space="preserve"> </w:t>
      </w:r>
      <w:hyperlink r:id="rId12" w:history="1">
        <w:r w:rsidR="00193FE1" w:rsidRPr="00960C5D">
          <w:rPr>
            <w:rStyle w:val="Hipervnculo"/>
            <w:rFonts w:ascii="Arial" w:hAnsi="Arial" w:cs="Arial"/>
            <w:sz w:val="24"/>
          </w:rPr>
          <w:t>http://www.cypress.com/products/ez-usb-fx3-superspeed-usb-30-peripheral-controller</w:t>
        </w:r>
      </w:hyperlink>
    </w:p>
    <w:p w14:paraId="06324469" w14:textId="77777777" w:rsidR="00E639F8" w:rsidRDefault="00E639F8" w:rsidP="0008486D">
      <w:pPr>
        <w:spacing w:after="20"/>
        <w:rPr>
          <w:rFonts w:ascii="Arial" w:hAnsi="Arial" w:cs="Arial"/>
          <w:sz w:val="24"/>
          <w:szCs w:val="32"/>
        </w:rPr>
      </w:pPr>
    </w:p>
    <w:p w14:paraId="51772318" w14:textId="77777777" w:rsidR="00193FE1" w:rsidRDefault="00193FE1" w:rsidP="0008486D">
      <w:pPr>
        <w:spacing w:after="20"/>
        <w:rPr>
          <w:rFonts w:ascii="Arial" w:hAnsi="Arial" w:cs="Arial"/>
          <w:sz w:val="24"/>
          <w:szCs w:val="32"/>
        </w:rPr>
      </w:pPr>
    </w:p>
    <w:p w14:paraId="628A3D56" w14:textId="0B8C0E8D" w:rsidR="00E639F8" w:rsidRPr="00B640D7" w:rsidRDefault="0036285B" w:rsidP="00B640D7">
      <w:pPr>
        <w:pStyle w:val="Ttulo3"/>
        <w:rPr>
          <w:rFonts w:ascii="Arial" w:hAnsi="Arial" w:cs="Arial"/>
          <w:b/>
          <w:color w:val="000000" w:themeColor="text1"/>
          <w:sz w:val="28"/>
          <w:szCs w:val="32"/>
        </w:rPr>
      </w:pPr>
      <w:bookmarkStart w:id="11" w:name="_Toc465621234"/>
      <w:r w:rsidRPr="00B640D7">
        <w:rPr>
          <w:rFonts w:ascii="Arial" w:hAnsi="Arial" w:cs="Arial"/>
          <w:b/>
          <w:color w:val="000000" w:themeColor="text1"/>
          <w:sz w:val="28"/>
          <w:szCs w:val="32"/>
        </w:rPr>
        <w:t xml:space="preserve">1.2 - </w:t>
      </w:r>
      <w:r w:rsidR="00E639F8" w:rsidRPr="00B640D7">
        <w:rPr>
          <w:rFonts w:ascii="Arial" w:hAnsi="Arial" w:cs="Arial"/>
          <w:b/>
          <w:color w:val="000000" w:themeColor="text1"/>
          <w:sz w:val="28"/>
          <w:szCs w:val="32"/>
        </w:rPr>
        <w:t>Placa de desarrollo ZedBoard</w:t>
      </w:r>
      <w:bookmarkEnd w:id="11"/>
    </w:p>
    <w:p w14:paraId="6C60027A" w14:textId="77777777" w:rsidR="00E639F8" w:rsidRDefault="00E639F8" w:rsidP="0008486D">
      <w:pPr>
        <w:spacing w:after="20"/>
        <w:rPr>
          <w:rFonts w:ascii="Arial" w:hAnsi="Arial" w:cs="Arial"/>
          <w:b/>
          <w:sz w:val="24"/>
          <w:szCs w:val="32"/>
        </w:rPr>
      </w:pPr>
      <w:r>
        <w:rPr>
          <w:rFonts w:ascii="Arial" w:hAnsi="Arial" w:cs="Arial"/>
          <w:b/>
          <w:sz w:val="24"/>
          <w:szCs w:val="32"/>
        </w:rPr>
        <w:tab/>
      </w:r>
    </w:p>
    <w:p w14:paraId="3A4BF449" w14:textId="12580B89" w:rsidR="00EE424B" w:rsidRDefault="005847F8" w:rsidP="00862565">
      <w:pPr>
        <w:spacing w:before="240" w:after="20"/>
        <w:jc w:val="both"/>
        <w:rPr>
          <w:rFonts w:ascii="Arial" w:hAnsi="Arial" w:cs="Arial"/>
          <w:sz w:val="24"/>
          <w:szCs w:val="32"/>
        </w:rPr>
      </w:pPr>
      <w:r>
        <w:rPr>
          <w:rFonts w:ascii="Arial" w:hAnsi="Arial" w:cs="Arial"/>
          <w:b/>
          <w:sz w:val="24"/>
          <w:szCs w:val="32"/>
        </w:rPr>
        <w:tab/>
      </w:r>
      <w:r w:rsidR="00E639F8">
        <w:rPr>
          <w:rFonts w:ascii="Arial" w:hAnsi="Arial" w:cs="Arial"/>
          <w:sz w:val="24"/>
          <w:szCs w:val="32"/>
        </w:rPr>
        <w:t>La</w:t>
      </w:r>
      <w:r w:rsidR="00862565">
        <w:rPr>
          <w:rFonts w:ascii="Arial" w:hAnsi="Arial" w:cs="Arial"/>
          <w:sz w:val="24"/>
          <w:szCs w:val="32"/>
        </w:rPr>
        <w:t xml:space="preserve"> placa</w:t>
      </w:r>
      <w:r w:rsidR="00E639F8">
        <w:rPr>
          <w:rFonts w:ascii="Arial" w:hAnsi="Arial" w:cs="Arial"/>
          <w:sz w:val="24"/>
          <w:szCs w:val="32"/>
        </w:rPr>
        <w:t xml:space="preserve"> ZedBoard</w:t>
      </w:r>
      <w:r w:rsidR="00AD469D">
        <w:rPr>
          <w:rFonts w:ascii="Arial" w:hAnsi="Arial" w:cs="Arial"/>
          <w:sz w:val="24"/>
          <w:szCs w:val="32"/>
        </w:rPr>
        <w:t xml:space="preserve"> </w:t>
      </w:r>
      <w:r w:rsidR="004E0B86">
        <w:rPr>
          <w:rFonts w:ascii="Arial" w:hAnsi="Arial" w:cs="Arial"/>
          <w:sz w:val="24"/>
          <w:szCs w:val="32"/>
        </w:rPr>
        <w:t xml:space="preserve">de la empresa Xilinx, </w:t>
      </w:r>
      <w:r w:rsidR="00E639F8">
        <w:rPr>
          <w:rFonts w:ascii="Arial" w:hAnsi="Arial" w:cs="Arial"/>
          <w:sz w:val="24"/>
          <w:szCs w:val="32"/>
        </w:rPr>
        <w:t>es una placa par</w:t>
      </w:r>
      <w:r w:rsidR="00235373">
        <w:rPr>
          <w:rFonts w:ascii="Arial" w:hAnsi="Arial" w:cs="Arial"/>
          <w:sz w:val="24"/>
          <w:szCs w:val="32"/>
        </w:rPr>
        <w:t>a el desarrollo de aplicaciones</w:t>
      </w:r>
      <w:r w:rsidR="00E639F8">
        <w:rPr>
          <w:rFonts w:ascii="Arial" w:hAnsi="Arial" w:cs="Arial"/>
          <w:sz w:val="24"/>
          <w:szCs w:val="32"/>
        </w:rPr>
        <w:t xml:space="preserve"> en tecnología FPGA</w:t>
      </w:r>
      <w:r w:rsidR="00235373">
        <w:rPr>
          <w:rFonts w:ascii="Arial" w:hAnsi="Arial" w:cs="Arial"/>
          <w:sz w:val="24"/>
          <w:szCs w:val="32"/>
        </w:rPr>
        <w:t xml:space="preserve"> de la familia Zynq-7000 de Xi</w:t>
      </w:r>
      <w:r w:rsidR="00862565">
        <w:rPr>
          <w:rFonts w:ascii="Arial" w:hAnsi="Arial" w:cs="Arial"/>
          <w:sz w:val="24"/>
          <w:szCs w:val="32"/>
        </w:rPr>
        <w:t xml:space="preserve">linx. </w:t>
      </w:r>
      <w:r w:rsidR="002E2985">
        <w:rPr>
          <w:rFonts w:ascii="Arial" w:hAnsi="Arial" w:cs="Arial"/>
          <w:sz w:val="24"/>
          <w:szCs w:val="32"/>
        </w:rPr>
        <w:t>Esta p</w:t>
      </w:r>
      <w:r w:rsidR="00862565">
        <w:rPr>
          <w:rFonts w:ascii="Arial" w:hAnsi="Arial" w:cs="Arial"/>
          <w:sz w:val="24"/>
          <w:szCs w:val="32"/>
        </w:rPr>
        <w:t>osee</w:t>
      </w:r>
      <w:r w:rsidR="00596A36">
        <w:rPr>
          <w:rFonts w:ascii="Arial" w:hAnsi="Arial" w:cs="Arial"/>
          <w:sz w:val="24"/>
          <w:szCs w:val="32"/>
        </w:rPr>
        <w:t xml:space="preserve"> un procesador dual-</w:t>
      </w:r>
      <w:proofErr w:type="spellStart"/>
      <w:r w:rsidR="00596A36">
        <w:rPr>
          <w:rFonts w:ascii="Arial" w:hAnsi="Arial" w:cs="Arial"/>
          <w:sz w:val="24"/>
          <w:szCs w:val="32"/>
        </w:rPr>
        <w:t>core</w:t>
      </w:r>
      <w:proofErr w:type="spellEnd"/>
      <w:r w:rsidR="00596A36">
        <w:rPr>
          <w:rFonts w:ascii="Arial" w:hAnsi="Arial" w:cs="Arial"/>
          <w:sz w:val="24"/>
          <w:szCs w:val="32"/>
        </w:rPr>
        <w:t xml:space="preserve"> ARM </w:t>
      </w:r>
      <w:proofErr w:type="spellStart"/>
      <w:r w:rsidR="00596A36">
        <w:rPr>
          <w:rFonts w:ascii="Arial" w:hAnsi="Arial" w:cs="Arial"/>
          <w:sz w:val="24"/>
          <w:szCs w:val="32"/>
        </w:rPr>
        <w:t>Cortex</w:t>
      </w:r>
      <w:proofErr w:type="spellEnd"/>
      <w:r w:rsidR="00596A36">
        <w:rPr>
          <w:rFonts w:ascii="Arial" w:hAnsi="Arial" w:cs="Arial"/>
          <w:sz w:val="24"/>
          <w:szCs w:val="32"/>
        </w:rPr>
        <w:t xml:space="preserve"> A9 frecuencia de CPU de hasta 1GHz</w:t>
      </w:r>
      <w:r w:rsidR="003A5E16">
        <w:rPr>
          <w:rFonts w:ascii="Arial" w:hAnsi="Arial" w:cs="Arial"/>
          <w:sz w:val="24"/>
          <w:szCs w:val="32"/>
        </w:rPr>
        <w:t>;</w:t>
      </w:r>
      <w:r w:rsidR="002E2985">
        <w:rPr>
          <w:rFonts w:ascii="Arial" w:hAnsi="Arial" w:cs="Arial"/>
          <w:sz w:val="24"/>
          <w:szCs w:val="32"/>
        </w:rPr>
        <w:t xml:space="preserve"> 32 KB de memoria cache nivel 1 y 512 KB de memoria cac</w:t>
      </w:r>
      <w:r w:rsidR="003A5E16">
        <w:rPr>
          <w:rFonts w:ascii="Arial" w:hAnsi="Arial" w:cs="Arial"/>
          <w:sz w:val="24"/>
          <w:szCs w:val="32"/>
        </w:rPr>
        <w:t xml:space="preserve">he nivel 2; memoria ROM de </w:t>
      </w:r>
      <w:proofErr w:type="spellStart"/>
      <w:r w:rsidR="003A5E16">
        <w:rPr>
          <w:rFonts w:ascii="Arial" w:hAnsi="Arial" w:cs="Arial"/>
          <w:sz w:val="24"/>
          <w:szCs w:val="32"/>
        </w:rPr>
        <w:t>booteo</w:t>
      </w:r>
      <w:proofErr w:type="spellEnd"/>
      <w:r w:rsidR="003A5E16">
        <w:rPr>
          <w:rFonts w:ascii="Arial" w:hAnsi="Arial" w:cs="Arial"/>
          <w:sz w:val="24"/>
          <w:szCs w:val="32"/>
        </w:rPr>
        <w:t xml:space="preserve"> embebida;</w:t>
      </w:r>
      <w:r w:rsidR="002E2985">
        <w:rPr>
          <w:rFonts w:ascii="Arial" w:hAnsi="Arial" w:cs="Arial"/>
          <w:sz w:val="24"/>
          <w:szCs w:val="32"/>
        </w:rPr>
        <w:t xml:space="preserve"> 512 KB de RAM</w:t>
      </w:r>
      <w:r w:rsidR="003A5E16">
        <w:rPr>
          <w:rFonts w:ascii="Arial" w:hAnsi="Arial" w:cs="Arial"/>
          <w:sz w:val="24"/>
          <w:szCs w:val="32"/>
        </w:rPr>
        <w:t xml:space="preserve">; interface de 16 y 32 bits para memorias DDR2, DDR3, DDR3L y LPDDR2; controlador de acceso directo a memoria de 8 canales y varias interfaces de comunicación como dos interfaces Ethernet 10/100/1000 </w:t>
      </w:r>
      <w:proofErr w:type="spellStart"/>
      <w:r w:rsidR="003A5E16">
        <w:rPr>
          <w:rFonts w:ascii="Arial" w:hAnsi="Arial" w:cs="Arial"/>
          <w:sz w:val="24"/>
          <w:szCs w:val="32"/>
        </w:rPr>
        <w:t>estandar</w:t>
      </w:r>
      <w:proofErr w:type="spellEnd"/>
      <w:r w:rsidR="003A5E16">
        <w:rPr>
          <w:rFonts w:ascii="Arial" w:hAnsi="Arial" w:cs="Arial"/>
          <w:sz w:val="24"/>
          <w:szCs w:val="32"/>
        </w:rPr>
        <w:t xml:space="preserve"> IEEE 802.3; dos interfaces OTG USB; dos controladores de bus CAN 2.0; dos controladores compatibles con </w:t>
      </w:r>
      <w:r w:rsidR="003A5E16" w:rsidRPr="003A5E16">
        <w:rPr>
          <w:rFonts w:ascii="Arial" w:hAnsi="Arial" w:cs="Arial"/>
          <w:sz w:val="24"/>
          <w:szCs w:val="32"/>
        </w:rPr>
        <w:t>SD/SDIO 2.0/MMC3.31</w:t>
      </w:r>
      <w:r w:rsidR="003A5E16">
        <w:rPr>
          <w:rFonts w:ascii="Arial" w:hAnsi="Arial" w:cs="Arial"/>
          <w:sz w:val="24"/>
          <w:szCs w:val="32"/>
        </w:rPr>
        <w:t>, entre otros. La placa incluye</w:t>
      </w:r>
      <w:r w:rsidR="00862565">
        <w:rPr>
          <w:rFonts w:ascii="Arial" w:hAnsi="Arial" w:cs="Arial"/>
          <w:sz w:val="24"/>
          <w:szCs w:val="32"/>
        </w:rPr>
        <w:t xml:space="preserve"> diversos conectores </w:t>
      </w:r>
      <w:r w:rsidR="00235373">
        <w:rPr>
          <w:rFonts w:ascii="Arial" w:hAnsi="Arial" w:cs="Arial"/>
          <w:sz w:val="24"/>
          <w:szCs w:val="32"/>
        </w:rPr>
        <w:t xml:space="preserve">de </w:t>
      </w:r>
      <w:r w:rsidR="00401ED4">
        <w:rPr>
          <w:rFonts w:ascii="Arial" w:hAnsi="Arial" w:cs="Arial"/>
          <w:sz w:val="24"/>
          <w:szCs w:val="32"/>
        </w:rPr>
        <w:t>expansión</w:t>
      </w:r>
      <w:r w:rsidR="00862565">
        <w:rPr>
          <w:rFonts w:ascii="Arial" w:hAnsi="Arial" w:cs="Arial"/>
          <w:sz w:val="24"/>
          <w:szCs w:val="32"/>
        </w:rPr>
        <w:t xml:space="preserve"> que le </w:t>
      </w:r>
      <w:r w:rsidR="00862565">
        <w:rPr>
          <w:rFonts w:ascii="Arial" w:hAnsi="Arial" w:cs="Arial"/>
          <w:sz w:val="24"/>
          <w:szCs w:val="32"/>
        </w:rPr>
        <w:lastRenderedPageBreak/>
        <w:t>permite conectarse</w:t>
      </w:r>
      <w:r w:rsidR="00235373">
        <w:rPr>
          <w:rFonts w:ascii="Arial" w:hAnsi="Arial" w:cs="Arial"/>
          <w:sz w:val="24"/>
          <w:szCs w:val="32"/>
        </w:rPr>
        <w:t xml:space="preserve"> con distintos periféricos</w:t>
      </w:r>
      <w:r w:rsidR="00C27F2C">
        <w:rPr>
          <w:rFonts w:ascii="Arial" w:hAnsi="Arial" w:cs="Arial"/>
          <w:sz w:val="24"/>
          <w:szCs w:val="32"/>
        </w:rPr>
        <w:t xml:space="preserve"> tales </w:t>
      </w:r>
      <w:r w:rsidR="00235373">
        <w:rPr>
          <w:rFonts w:ascii="Arial" w:hAnsi="Arial" w:cs="Arial"/>
          <w:sz w:val="24"/>
          <w:szCs w:val="32"/>
        </w:rPr>
        <w:t xml:space="preserve">como </w:t>
      </w:r>
      <w:r w:rsidR="00401ED4">
        <w:rPr>
          <w:rFonts w:ascii="Arial" w:hAnsi="Arial" w:cs="Arial"/>
          <w:sz w:val="24"/>
          <w:szCs w:val="32"/>
        </w:rPr>
        <w:t>micro controladores</w:t>
      </w:r>
      <w:r w:rsidR="00235373">
        <w:rPr>
          <w:rFonts w:ascii="Arial" w:hAnsi="Arial" w:cs="Arial"/>
          <w:sz w:val="24"/>
          <w:szCs w:val="32"/>
        </w:rPr>
        <w:t>, placas de adquisición de datos, etc. La placa incluye 512MB de RAM DDR3,</w:t>
      </w:r>
      <w:r w:rsidR="00C27F2C">
        <w:rPr>
          <w:rFonts w:ascii="Arial" w:hAnsi="Arial" w:cs="Arial"/>
          <w:sz w:val="24"/>
          <w:szCs w:val="32"/>
        </w:rPr>
        <w:t xml:space="preserve"> una</w:t>
      </w:r>
      <w:r w:rsidR="00235373">
        <w:rPr>
          <w:rFonts w:ascii="Arial" w:hAnsi="Arial" w:cs="Arial"/>
          <w:sz w:val="24"/>
          <w:szCs w:val="32"/>
        </w:rPr>
        <w:t xml:space="preserve"> interface de 10/100/1000 Mb Ethernet, </w:t>
      </w:r>
      <w:r w:rsidR="00C27F2C">
        <w:rPr>
          <w:rFonts w:ascii="Arial" w:hAnsi="Arial" w:cs="Arial"/>
          <w:sz w:val="24"/>
          <w:szCs w:val="32"/>
        </w:rPr>
        <w:t xml:space="preserve">un </w:t>
      </w:r>
      <w:r w:rsidR="00235373">
        <w:rPr>
          <w:rFonts w:ascii="Arial" w:hAnsi="Arial" w:cs="Arial"/>
          <w:sz w:val="24"/>
          <w:szCs w:val="32"/>
        </w:rPr>
        <w:t xml:space="preserve">conector USB-JTAG para </w:t>
      </w:r>
      <w:r w:rsidR="00EE424B">
        <w:rPr>
          <w:rFonts w:ascii="Arial" w:hAnsi="Arial" w:cs="Arial"/>
          <w:sz w:val="24"/>
          <w:szCs w:val="32"/>
        </w:rPr>
        <w:t xml:space="preserve">programación del FPGA. </w:t>
      </w:r>
      <w:r w:rsidR="00401ED4">
        <w:rPr>
          <w:rFonts w:ascii="Arial" w:hAnsi="Arial" w:cs="Arial"/>
          <w:sz w:val="24"/>
          <w:szCs w:val="32"/>
        </w:rPr>
        <w:t>Además</w:t>
      </w:r>
      <w:r w:rsidR="00EE424B">
        <w:rPr>
          <w:rFonts w:ascii="Arial" w:hAnsi="Arial" w:cs="Arial"/>
          <w:sz w:val="24"/>
          <w:szCs w:val="32"/>
        </w:rPr>
        <w:t xml:space="preserve">, </w:t>
      </w:r>
      <w:r w:rsidR="00C27F2C">
        <w:rPr>
          <w:rFonts w:ascii="Arial" w:hAnsi="Arial" w:cs="Arial"/>
          <w:sz w:val="24"/>
          <w:szCs w:val="32"/>
        </w:rPr>
        <w:t xml:space="preserve">posee </w:t>
      </w:r>
      <w:r w:rsidR="00401ED4">
        <w:rPr>
          <w:rFonts w:ascii="Arial" w:hAnsi="Arial" w:cs="Arial"/>
          <w:sz w:val="24"/>
          <w:szCs w:val="32"/>
        </w:rPr>
        <w:t>múltiples</w:t>
      </w:r>
      <w:r w:rsidR="00EE424B">
        <w:rPr>
          <w:rFonts w:ascii="Arial" w:hAnsi="Arial" w:cs="Arial"/>
          <w:sz w:val="24"/>
          <w:szCs w:val="32"/>
        </w:rPr>
        <w:t xml:space="preserve"> displays y conexiones como HDMI 1080p, 8-Bit VGA, 128x32 Oled,</w:t>
      </w:r>
      <w:r w:rsidR="00193FE1">
        <w:rPr>
          <w:rFonts w:ascii="Arial" w:hAnsi="Arial" w:cs="Arial"/>
          <w:sz w:val="24"/>
          <w:szCs w:val="32"/>
        </w:rPr>
        <w:t xml:space="preserve"> conversor ADC de 1Msps,</w:t>
      </w:r>
      <w:r w:rsidR="00EE424B">
        <w:rPr>
          <w:rFonts w:ascii="Arial" w:hAnsi="Arial" w:cs="Arial"/>
          <w:sz w:val="24"/>
          <w:szCs w:val="32"/>
        </w:rPr>
        <w:t xml:space="preserve"> interface de audio y video, USB-OTG y USB-UART. </w:t>
      </w:r>
      <w:r w:rsidR="00AD469D">
        <w:rPr>
          <w:rFonts w:ascii="Arial" w:hAnsi="Arial" w:cs="Arial"/>
          <w:sz w:val="24"/>
          <w:szCs w:val="32"/>
        </w:rPr>
        <w:t xml:space="preserve"> </w:t>
      </w:r>
    </w:p>
    <w:p w14:paraId="0EE77900" w14:textId="2360CB67" w:rsidR="00AD469D" w:rsidRDefault="005847F8" w:rsidP="00862565">
      <w:pPr>
        <w:spacing w:before="240" w:after="20"/>
        <w:rPr>
          <w:rFonts w:ascii="Arial" w:hAnsi="Arial" w:cs="Arial"/>
          <w:sz w:val="24"/>
          <w:szCs w:val="32"/>
        </w:rPr>
      </w:pPr>
      <w:r>
        <w:rPr>
          <w:rFonts w:ascii="Arial" w:hAnsi="Arial" w:cs="Arial"/>
          <w:sz w:val="24"/>
          <w:szCs w:val="32"/>
        </w:rPr>
        <w:tab/>
      </w:r>
      <w:r w:rsidR="00AD469D">
        <w:rPr>
          <w:rFonts w:ascii="Arial" w:hAnsi="Arial" w:cs="Arial"/>
          <w:sz w:val="24"/>
          <w:szCs w:val="32"/>
        </w:rPr>
        <w:t>El kit de desarrollo (</w:t>
      </w:r>
      <w:r w:rsidR="00AD469D" w:rsidRPr="00C90AE5">
        <w:rPr>
          <w:rFonts w:ascii="Arial" w:hAnsi="Arial" w:cs="Arial"/>
          <w:sz w:val="24"/>
          <w:szCs w:val="24"/>
        </w:rPr>
        <w:fldChar w:fldCharType="begin"/>
      </w:r>
      <w:r w:rsidR="00AD469D" w:rsidRPr="00C90AE5">
        <w:rPr>
          <w:rFonts w:ascii="Arial" w:hAnsi="Arial" w:cs="Arial"/>
          <w:sz w:val="24"/>
          <w:szCs w:val="24"/>
        </w:rPr>
        <w:instrText xml:space="preserve"> REF _Ref460346534 \h  \* MERGEFORMAT </w:instrText>
      </w:r>
      <w:r w:rsidR="00AD469D" w:rsidRPr="00C90AE5">
        <w:rPr>
          <w:rFonts w:ascii="Arial" w:hAnsi="Arial" w:cs="Arial"/>
          <w:sz w:val="24"/>
          <w:szCs w:val="24"/>
        </w:rPr>
      </w:r>
      <w:r w:rsidR="00AD469D" w:rsidRPr="00C90AE5">
        <w:rPr>
          <w:rFonts w:ascii="Arial" w:hAnsi="Arial" w:cs="Arial"/>
          <w:sz w:val="24"/>
          <w:szCs w:val="24"/>
        </w:rPr>
        <w:fldChar w:fldCharType="separate"/>
      </w:r>
      <w:r w:rsidR="00C90AE5" w:rsidRPr="00C90AE5">
        <w:rPr>
          <w:rFonts w:ascii="Arial" w:hAnsi="Arial" w:cs="Arial"/>
          <w:sz w:val="24"/>
          <w:szCs w:val="24"/>
        </w:rPr>
        <w:t xml:space="preserve">Figura </w:t>
      </w:r>
      <w:r w:rsidR="00C90AE5" w:rsidRPr="00C90AE5">
        <w:rPr>
          <w:rFonts w:ascii="Arial" w:hAnsi="Arial" w:cs="Arial"/>
          <w:noProof/>
          <w:sz w:val="24"/>
          <w:szCs w:val="24"/>
        </w:rPr>
        <w:t>3</w:t>
      </w:r>
      <w:r w:rsidR="00AD469D" w:rsidRPr="00C90AE5">
        <w:rPr>
          <w:rFonts w:ascii="Arial" w:hAnsi="Arial" w:cs="Arial"/>
          <w:sz w:val="24"/>
          <w:szCs w:val="24"/>
        </w:rPr>
        <w:fldChar w:fldCharType="end"/>
      </w:r>
      <w:r w:rsidR="00AD469D">
        <w:rPr>
          <w:rFonts w:ascii="Arial" w:hAnsi="Arial" w:cs="Arial"/>
          <w:sz w:val="24"/>
          <w:szCs w:val="24"/>
        </w:rPr>
        <w:t>) incluye la placa ZedBoard, la fuente de alimentación, el cable USB para programar y una tarjeta SD.</w:t>
      </w:r>
    </w:p>
    <w:p w14:paraId="6119BEBA" w14:textId="77777777" w:rsidR="00AD469D" w:rsidRDefault="00AD469D" w:rsidP="0008486D">
      <w:pPr>
        <w:spacing w:after="20"/>
        <w:rPr>
          <w:rFonts w:ascii="Arial" w:hAnsi="Arial" w:cs="Arial"/>
          <w:sz w:val="24"/>
          <w:szCs w:val="32"/>
        </w:rPr>
      </w:pPr>
    </w:p>
    <w:p w14:paraId="33B6DB95" w14:textId="77777777" w:rsidR="00AD469D" w:rsidRDefault="00AD469D" w:rsidP="0008486D">
      <w:pPr>
        <w:keepNext/>
        <w:spacing w:after="20"/>
        <w:jc w:val="center"/>
      </w:pPr>
      <w:r w:rsidRPr="00AD469D">
        <w:rPr>
          <w:rFonts w:ascii="Arial" w:hAnsi="Arial" w:cs="Arial"/>
          <w:noProof/>
          <w:sz w:val="24"/>
          <w:szCs w:val="32"/>
          <w:lang w:val="es-ES" w:eastAsia="es-ES"/>
        </w:rPr>
        <w:drawing>
          <wp:inline distT="0" distB="0" distL="0" distR="0" wp14:anchorId="6428D515" wp14:editId="0D8361E5">
            <wp:extent cx="4500748" cy="326777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3859" cy="3270029"/>
                    </a:xfrm>
                    <a:prstGeom prst="rect">
                      <a:avLst/>
                    </a:prstGeom>
                    <a:noFill/>
                    <a:ln>
                      <a:noFill/>
                    </a:ln>
                  </pic:spPr>
                </pic:pic>
              </a:graphicData>
            </a:graphic>
          </wp:inline>
        </w:drawing>
      </w:r>
    </w:p>
    <w:p w14:paraId="0912C032" w14:textId="77777777" w:rsidR="00AD469D" w:rsidRDefault="00AD469D" w:rsidP="0008486D">
      <w:pPr>
        <w:pStyle w:val="Descripcin"/>
        <w:spacing w:after="20"/>
        <w:jc w:val="center"/>
        <w:rPr>
          <w:rFonts w:ascii="Arial" w:hAnsi="Arial" w:cs="Arial"/>
          <w:sz w:val="24"/>
          <w:szCs w:val="32"/>
        </w:rPr>
      </w:pPr>
      <w:bookmarkStart w:id="12" w:name="_Ref460346534"/>
      <w:bookmarkStart w:id="13" w:name="_Toc465465559"/>
      <w:r>
        <w:t xml:space="preserve">Figura </w:t>
      </w:r>
      <w:r>
        <w:fldChar w:fldCharType="begin"/>
      </w:r>
      <w:r>
        <w:instrText xml:space="preserve"> SEQ Figura \* ARABIC </w:instrText>
      </w:r>
      <w:r>
        <w:fldChar w:fldCharType="separate"/>
      </w:r>
      <w:r w:rsidR="003F5D41">
        <w:rPr>
          <w:noProof/>
        </w:rPr>
        <w:t>3</w:t>
      </w:r>
      <w:r>
        <w:fldChar w:fldCharType="end"/>
      </w:r>
      <w:bookmarkEnd w:id="12"/>
      <w:r w:rsidR="004E0B86">
        <w:t>: Kit de desarrollo ZedBoard</w:t>
      </w:r>
      <w:bookmarkEnd w:id="13"/>
    </w:p>
    <w:p w14:paraId="2F63E235" w14:textId="77777777" w:rsidR="00AD469D" w:rsidRDefault="00AD469D" w:rsidP="0008486D">
      <w:pPr>
        <w:spacing w:after="20"/>
        <w:rPr>
          <w:rFonts w:ascii="Arial" w:hAnsi="Arial" w:cs="Arial"/>
          <w:sz w:val="24"/>
          <w:szCs w:val="32"/>
        </w:rPr>
      </w:pPr>
    </w:p>
    <w:p w14:paraId="25E9CCE5" w14:textId="356B2A6B" w:rsidR="00E639F8" w:rsidRDefault="005847F8" w:rsidP="0008486D">
      <w:pPr>
        <w:spacing w:after="20"/>
        <w:rPr>
          <w:rFonts w:ascii="Arial" w:hAnsi="Arial" w:cs="Arial"/>
          <w:sz w:val="24"/>
          <w:szCs w:val="32"/>
        </w:rPr>
      </w:pPr>
      <w:r>
        <w:rPr>
          <w:rFonts w:ascii="Arial" w:hAnsi="Arial" w:cs="Arial"/>
          <w:sz w:val="24"/>
          <w:szCs w:val="32"/>
        </w:rPr>
        <w:tab/>
      </w:r>
      <w:r w:rsidR="00EE424B">
        <w:rPr>
          <w:rFonts w:ascii="Arial" w:hAnsi="Arial" w:cs="Arial"/>
          <w:sz w:val="24"/>
          <w:szCs w:val="32"/>
        </w:rPr>
        <w:t>El FPGA de la familia Zynq-700</w:t>
      </w:r>
      <w:r w:rsidR="00C27F2C">
        <w:rPr>
          <w:rFonts w:ascii="Arial" w:hAnsi="Arial" w:cs="Arial"/>
          <w:sz w:val="24"/>
          <w:szCs w:val="32"/>
        </w:rPr>
        <w:t xml:space="preserve">0 es un SoC (Chip en </w:t>
      </w:r>
      <w:r w:rsidR="006C0411">
        <w:rPr>
          <w:rFonts w:ascii="Arial" w:hAnsi="Arial" w:cs="Arial"/>
          <w:sz w:val="24"/>
          <w:szCs w:val="32"/>
        </w:rPr>
        <w:t>S</w:t>
      </w:r>
      <w:r w:rsidR="00C27F2C">
        <w:rPr>
          <w:rFonts w:ascii="Arial" w:hAnsi="Arial" w:cs="Arial"/>
          <w:sz w:val="24"/>
          <w:szCs w:val="32"/>
        </w:rPr>
        <w:t>istema según</w:t>
      </w:r>
      <w:r w:rsidR="00EE424B">
        <w:rPr>
          <w:rFonts w:ascii="Arial" w:hAnsi="Arial" w:cs="Arial"/>
          <w:sz w:val="24"/>
          <w:szCs w:val="32"/>
        </w:rPr>
        <w:t xml:space="preserve"> sus siglas en </w:t>
      </w:r>
      <w:r w:rsidR="004E0B86">
        <w:rPr>
          <w:rFonts w:ascii="Arial" w:hAnsi="Arial" w:cs="Arial"/>
          <w:sz w:val="24"/>
          <w:szCs w:val="32"/>
        </w:rPr>
        <w:t>inglés</w:t>
      </w:r>
      <w:r w:rsidR="00EE424B">
        <w:rPr>
          <w:rFonts w:ascii="Arial" w:hAnsi="Arial" w:cs="Arial"/>
          <w:sz w:val="24"/>
          <w:szCs w:val="32"/>
        </w:rPr>
        <w:t xml:space="preserve">) programable modelo XC7Z020-CLG484-1 el cual posee </w:t>
      </w:r>
      <w:r w:rsidR="000C62B8">
        <w:rPr>
          <w:rFonts w:ascii="Arial" w:hAnsi="Arial" w:cs="Arial"/>
          <w:sz w:val="24"/>
          <w:szCs w:val="32"/>
        </w:rPr>
        <w:t xml:space="preserve">85000 celdas lógicas programables, 53200 </w:t>
      </w:r>
      <w:proofErr w:type="spellStart"/>
      <w:r w:rsidR="000C62B8">
        <w:rPr>
          <w:rFonts w:ascii="Arial" w:hAnsi="Arial" w:cs="Arial"/>
          <w:sz w:val="24"/>
          <w:szCs w:val="32"/>
        </w:rPr>
        <w:t>LUTs</w:t>
      </w:r>
      <w:proofErr w:type="spellEnd"/>
      <w:r w:rsidR="000C62B8">
        <w:rPr>
          <w:rFonts w:ascii="Arial" w:hAnsi="Arial" w:cs="Arial"/>
          <w:sz w:val="24"/>
          <w:szCs w:val="32"/>
        </w:rPr>
        <w:t xml:space="preserve">, 106400 </w:t>
      </w:r>
      <w:proofErr w:type="spellStart"/>
      <w:r w:rsidR="000C62B8">
        <w:rPr>
          <w:rFonts w:ascii="Arial" w:hAnsi="Arial" w:cs="Arial"/>
          <w:sz w:val="24"/>
          <w:szCs w:val="32"/>
        </w:rPr>
        <w:t>Flip-Flops</w:t>
      </w:r>
      <w:proofErr w:type="spellEnd"/>
      <w:r w:rsidR="000C62B8">
        <w:rPr>
          <w:rFonts w:ascii="Arial" w:hAnsi="Arial" w:cs="Arial"/>
          <w:sz w:val="24"/>
          <w:szCs w:val="32"/>
        </w:rPr>
        <w:t>, 140 bloques de 36Kb de RAM, 220 bloques DSP</w:t>
      </w:r>
      <w:r w:rsidR="00B30FA8">
        <w:rPr>
          <w:rFonts w:ascii="Arial" w:hAnsi="Arial" w:cs="Arial"/>
          <w:sz w:val="24"/>
          <w:szCs w:val="32"/>
        </w:rPr>
        <w:t xml:space="preserve"> y 150 PS-I/O.</w:t>
      </w:r>
    </w:p>
    <w:p w14:paraId="1566252A" w14:textId="77777777" w:rsidR="002E0AA4" w:rsidRDefault="002E0AA4" w:rsidP="0008486D">
      <w:pPr>
        <w:spacing w:after="20"/>
        <w:rPr>
          <w:rFonts w:ascii="Arial" w:hAnsi="Arial" w:cs="Arial"/>
          <w:sz w:val="24"/>
          <w:szCs w:val="32"/>
        </w:rPr>
      </w:pPr>
    </w:p>
    <w:p w14:paraId="0AAC8A09" w14:textId="77777777" w:rsidR="00B30FA8" w:rsidRDefault="00B30FA8" w:rsidP="0008486D">
      <w:pPr>
        <w:spacing w:after="20"/>
        <w:rPr>
          <w:rFonts w:ascii="Arial" w:hAnsi="Arial" w:cs="Arial"/>
          <w:sz w:val="24"/>
          <w:szCs w:val="32"/>
        </w:rPr>
      </w:pPr>
    </w:p>
    <w:p w14:paraId="18384394" w14:textId="56BF2FAE" w:rsidR="00B30FA8" w:rsidRPr="00B640D7" w:rsidRDefault="0036285B" w:rsidP="00B640D7">
      <w:pPr>
        <w:pStyle w:val="Ttulo3"/>
        <w:rPr>
          <w:rFonts w:ascii="Arial" w:hAnsi="Arial" w:cs="Arial"/>
          <w:b/>
          <w:color w:val="000000" w:themeColor="text1"/>
          <w:sz w:val="28"/>
          <w:szCs w:val="32"/>
        </w:rPr>
      </w:pPr>
      <w:bookmarkStart w:id="14" w:name="_Toc465621235"/>
      <w:r w:rsidRPr="00B640D7">
        <w:rPr>
          <w:rFonts w:ascii="Arial" w:hAnsi="Arial" w:cs="Arial"/>
          <w:b/>
          <w:color w:val="000000" w:themeColor="text1"/>
          <w:sz w:val="28"/>
          <w:szCs w:val="32"/>
        </w:rPr>
        <w:t xml:space="preserve">1.3 - </w:t>
      </w:r>
      <w:r w:rsidR="00B30FA8" w:rsidRPr="00B640D7">
        <w:rPr>
          <w:rFonts w:ascii="Arial" w:hAnsi="Arial" w:cs="Arial"/>
          <w:b/>
          <w:color w:val="000000" w:themeColor="text1"/>
          <w:sz w:val="28"/>
          <w:szCs w:val="32"/>
        </w:rPr>
        <w:t>Placa con conversor A/D Pmod AD5</w:t>
      </w:r>
      <w:bookmarkEnd w:id="14"/>
    </w:p>
    <w:p w14:paraId="4185431B" w14:textId="77777777" w:rsidR="00B30FA8" w:rsidRDefault="00B30FA8" w:rsidP="00971221">
      <w:pPr>
        <w:tabs>
          <w:tab w:val="left" w:pos="708"/>
          <w:tab w:val="left" w:pos="1416"/>
          <w:tab w:val="center" w:pos="4819"/>
        </w:tabs>
        <w:spacing w:after="20"/>
        <w:rPr>
          <w:rFonts w:ascii="Arial" w:hAnsi="Arial" w:cs="Arial"/>
          <w:b/>
          <w:sz w:val="24"/>
          <w:szCs w:val="32"/>
        </w:rPr>
      </w:pPr>
      <w:r>
        <w:rPr>
          <w:rFonts w:ascii="Arial" w:hAnsi="Arial" w:cs="Arial"/>
          <w:b/>
          <w:sz w:val="24"/>
          <w:szCs w:val="32"/>
        </w:rPr>
        <w:tab/>
      </w:r>
      <w:r>
        <w:rPr>
          <w:rFonts w:ascii="Arial" w:hAnsi="Arial" w:cs="Arial"/>
          <w:b/>
          <w:sz w:val="24"/>
          <w:szCs w:val="32"/>
        </w:rPr>
        <w:tab/>
      </w:r>
      <w:r w:rsidR="00971221">
        <w:rPr>
          <w:rFonts w:ascii="Arial" w:hAnsi="Arial" w:cs="Arial"/>
          <w:b/>
          <w:sz w:val="24"/>
          <w:szCs w:val="32"/>
        </w:rPr>
        <w:tab/>
      </w:r>
    </w:p>
    <w:p w14:paraId="306C4172" w14:textId="6EF8ACDB" w:rsidR="00AD469D" w:rsidRDefault="005847F8" w:rsidP="00862565">
      <w:pPr>
        <w:spacing w:after="20"/>
        <w:jc w:val="both"/>
        <w:rPr>
          <w:rFonts w:ascii="Arial" w:hAnsi="Arial" w:cs="Arial"/>
          <w:sz w:val="24"/>
          <w:szCs w:val="32"/>
        </w:rPr>
      </w:pPr>
      <w:r>
        <w:rPr>
          <w:rFonts w:ascii="Arial" w:hAnsi="Arial" w:cs="Arial"/>
          <w:b/>
          <w:sz w:val="24"/>
          <w:szCs w:val="32"/>
        </w:rPr>
        <w:tab/>
      </w:r>
      <w:r w:rsidR="00B30FA8">
        <w:rPr>
          <w:rFonts w:ascii="Arial" w:hAnsi="Arial" w:cs="Arial"/>
          <w:sz w:val="24"/>
          <w:szCs w:val="32"/>
        </w:rPr>
        <w:t xml:space="preserve">La </w:t>
      </w:r>
      <w:r w:rsidR="00C27F2C">
        <w:rPr>
          <w:rFonts w:ascii="Arial" w:hAnsi="Arial" w:cs="Arial"/>
          <w:sz w:val="24"/>
          <w:szCs w:val="32"/>
        </w:rPr>
        <w:t xml:space="preserve">placa </w:t>
      </w:r>
      <w:r w:rsidR="00B30FA8">
        <w:rPr>
          <w:rFonts w:ascii="Arial" w:hAnsi="Arial" w:cs="Arial"/>
          <w:sz w:val="24"/>
          <w:szCs w:val="32"/>
        </w:rPr>
        <w:t>Pmod AD5</w:t>
      </w:r>
      <w:r w:rsidR="004E0B86">
        <w:rPr>
          <w:rFonts w:ascii="Arial" w:hAnsi="Arial" w:cs="Arial"/>
          <w:sz w:val="24"/>
          <w:szCs w:val="32"/>
        </w:rPr>
        <w:t xml:space="preserve"> (</w:t>
      </w:r>
      <w:r w:rsidR="004E0B86" w:rsidRPr="00C90AE5">
        <w:rPr>
          <w:rFonts w:ascii="Arial" w:hAnsi="Arial" w:cs="Arial"/>
          <w:sz w:val="24"/>
          <w:szCs w:val="24"/>
        </w:rPr>
        <w:fldChar w:fldCharType="begin"/>
      </w:r>
      <w:r w:rsidR="004E0B86" w:rsidRPr="00C90AE5">
        <w:rPr>
          <w:rFonts w:ascii="Arial" w:hAnsi="Arial" w:cs="Arial"/>
          <w:sz w:val="24"/>
          <w:szCs w:val="24"/>
        </w:rPr>
        <w:instrText xml:space="preserve"> REF _Ref460346825 \h  \* MERGEFORMAT </w:instrText>
      </w:r>
      <w:r w:rsidR="004E0B86" w:rsidRPr="00C90AE5">
        <w:rPr>
          <w:rFonts w:ascii="Arial" w:hAnsi="Arial" w:cs="Arial"/>
          <w:sz w:val="24"/>
          <w:szCs w:val="24"/>
        </w:rPr>
      </w:r>
      <w:r w:rsidR="004E0B86" w:rsidRPr="00C90AE5">
        <w:rPr>
          <w:rFonts w:ascii="Arial" w:hAnsi="Arial" w:cs="Arial"/>
          <w:sz w:val="24"/>
          <w:szCs w:val="24"/>
        </w:rPr>
        <w:fldChar w:fldCharType="separate"/>
      </w:r>
      <w:r w:rsidR="00C90AE5" w:rsidRPr="00C90AE5">
        <w:rPr>
          <w:rFonts w:ascii="Arial" w:hAnsi="Arial" w:cs="Arial"/>
          <w:sz w:val="24"/>
          <w:szCs w:val="24"/>
        </w:rPr>
        <w:t xml:space="preserve">Figura </w:t>
      </w:r>
      <w:r w:rsidR="00C90AE5" w:rsidRPr="00C90AE5">
        <w:rPr>
          <w:rFonts w:ascii="Arial" w:hAnsi="Arial" w:cs="Arial"/>
          <w:noProof/>
          <w:sz w:val="24"/>
          <w:szCs w:val="24"/>
        </w:rPr>
        <w:t>4</w:t>
      </w:r>
      <w:r w:rsidR="004E0B86" w:rsidRPr="00C90AE5">
        <w:rPr>
          <w:rFonts w:ascii="Arial" w:hAnsi="Arial" w:cs="Arial"/>
          <w:sz w:val="24"/>
          <w:szCs w:val="24"/>
        </w:rPr>
        <w:fldChar w:fldCharType="end"/>
      </w:r>
      <w:r w:rsidR="004E0B86" w:rsidRPr="00971221">
        <w:rPr>
          <w:rFonts w:ascii="Arial" w:hAnsi="Arial" w:cs="Arial"/>
          <w:sz w:val="24"/>
          <w:szCs w:val="32"/>
        </w:rPr>
        <w:t>)</w:t>
      </w:r>
      <w:r w:rsidR="00C27F2C">
        <w:rPr>
          <w:rFonts w:ascii="Arial" w:hAnsi="Arial" w:cs="Arial"/>
          <w:sz w:val="24"/>
          <w:szCs w:val="32"/>
        </w:rPr>
        <w:t xml:space="preserve"> posee</w:t>
      </w:r>
      <w:r w:rsidR="00B30FA8">
        <w:rPr>
          <w:rFonts w:ascii="Arial" w:hAnsi="Arial" w:cs="Arial"/>
          <w:sz w:val="24"/>
          <w:szCs w:val="32"/>
        </w:rPr>
        <w:t xml:space="preserve"> un conversor A/D de 24 bits de resolución con 4 canales de entrada diferenciales u 8 </w:t>
      </w:r>
      <w:r w:rsidR="00C27F2C">
        <w:rPr>
          <w:rFonts w:ascii="Arial" w:hAnsi="Arial" w:cs="Arial"/>
          <w:sz w:val="24"/>
          <w:szCs w:val="32"/>
        </w:rPr>
        <w:t xml:space="preserve">canales </w:t>
      </w:r>
      <w:r w:rsidR="00B30FA8">
        <w:rPr>
          <w:rFonts w:ascii="Arial" w:hAnsi="Arial" w:cs="Arial"/>
          <w:sz w:val="24"/>
          <w:szCs w:val="32"/>
        </w:rPr>
        <w:t>pseudo-diferenciales. Posee ganancia programable de</w:t>
      </w:r>
      <w:r w:rsidR="00C27F2C">
        <w:rPr>
          <w:rFonts w:ascii="Arial" w:hAnsi="Arial" w:cs="Arial"/>
          <w:sz w:val="24"/>
          <w:szCs w:val="32"/>
        </w:rPr>
        <w:t>sde 1 hasta</w:t>
      </w:r>
      <w:r w:rsidR="00B30FA8">
        <w:rPr>
          <w:rFonts w:ascii="Arial" w:hAnsi="Arial" w:cs="Arial"/>
          <w:sz w:val="24"/>
          <w:szCs w:val="32"/>
        </w:rPr>
        <w:t xml:space="preserve"> 128. Cuenta con 2 conectores SMA, comunicación </w:t>
      </w:r>
      <w:r w:rsidR="00AD469D">
        <w:rPr>
          <w:rFonts w:ascii="Arial" w:hAnsi="Arial" w:cs="Arial"/>
          <w:sz w:val="24"/>
          <w:szCs w:val="32"/>
        </w:rPr>
        <w:t>SPI</w:t>
      </w:r>
      <w:r w:rsidR="00CE45C3">
        <w:rPr>
          <w:rFonts w:ascii="Arial" w:hAnsi="Arial" w:cs="Arial"/>
          <w:sz w:val="24"/>
          <w:szCs w:val="32"/>
        </w:rPr>
        <w:t xml:space="preserve"> de hasta 1 </w:t>
      </w:r>
      <w:proofErr w:type="spellStart"/>
      <w:r w:rsidR="00CE45C3">
        <w:rPr>
          <w:rFonts w:ascii="Arial" w:hAnsi="Arial" w:cs="Arial"/>
          <w:sz w:val="24"/>
          <w:szCs w:val="32"/>
        </w:rPr>
        <w:t>Mhz</w:t>
      </w:r>
      <w:proofErr w:type="spellEnd"/>
      <w:r w:rsidR="00AD469D">
        <w:rPr>
          <w:rFonts w:ascii="Arial" w:hAnsi="Arial" w:cs="Arial"/>
          <w:sz w:val="24"/>
          <w:szCs w:val="32"/>
        </w:rPr>
        <w:t xml:space="preserve"> y conector de salida de 6 pines Pmod compatible</w:t>
      </w:r>
      <w:r w:rsidR="00C27F2C">
        <w:rPr>
          <w:rFonts w:ascii="Arial" w:hAnsi="Arial" w:cs="Arial"/>
          <w:sz w:val="24"/>
          <w:szCs w:val="32"/>
        </w:rPr>
        <w:t>s</w:t>
      </w:r>
      <w:r w:rsidR="00AD469D">
        <w:rPr>
          <w:rFonts w:ascii="Arial" w:hAnsi="Arial" w:cs="Arial"/>
          <w:sz w:val="24"/>
          <w:szCs w:val="32"/>
        </w:rPr>
        <w:t xml:space="preserve"> con los conectores Pmod de la placa ZedBoard.</w:t>
      </w:r>
      <w:r w:rsidR="00193FE1">
        <w:rPr>
          <w:rFonts w:ascii="Arial" w:hAnsi="Arial" w:cs="Arial"/>
          <w:sz w:val="24"/>
          <w:szCs w:val="32"/>
        </w:rPr>
        <w:t xml:space="preserve"> La configuración del mismo y la información detallada de funcionamiento se encuentra en </w:t>
      </w:r>
      <w:hyperlink r:id="rId14" w:history="1">
        <w:r w:rsidR="00193FE1" w:rsidRPr="00193FE1">
          <w:rPr>
            <w:rStyle w:val="Hipervnculo"/>
            <w:rFonts w:ascii="Arial" w:hAnsi="Arial" w:cs="Arial"/>
            <w:sz w:val="24"/>
            <w:szCs w:val="32"/>
          </w:rPr>
          <w:t>https://reference.digilentinc.com/pmod/pmod/ad5/ref_manual</w:t>
        </w:r>
      </w:hyperlink>
      <w:r w:rsidR="00193FE1">
        <w:rPr>
          <w:rFonts w:ascii="Arial" w:hAnsi="Arial" w:cs="Arial"/>
          <w:sz w:val="24"/>
          <w:szCs w:val="32"/>
        </w:rPr>
        <w:t>.</w:t>
      </w:r>
    </w:p>
    <w:p w14:paraId="441775B3" w14:textId="77777777" w:rsidR="004E0B86" w:rsidRDefault="004E0B86" w:rsidP="0008486D">
      <w:pPr>
        <w:spacing w:after="20"/>
        <w:rPr>
          <w:rFonts w:ascii="Arial" w:hAnsi="Arial" w:cs="Arial"/>
          <w:sz w:val="24"/>
          <w:szCs w:val="32"/>
        </w:rPr>
      </w:pPr>
    </w:p>
    <w:p w14:paraId="530B3236" w14:textId="77777777" w:rsidR="004E0B86" w:rsidRDefault="004E0B86" w:rsidP="0008486D">
      <w:pPr>
        <w:keepNext/>
        <w:spacing w:after="20"/>
        <w:jc w:val="center"/>
      </w:pPr>
      <w:r>
        <w:rPr>
          <w:noProof/>
          <w:lang w:val="es-ES" w:eastAsia="es-ES"/>
        </w:rPr>
        <w:lastRenderedPageBreak/>
        <w:drawing>
          <wp:inline distT="0" distB="0" distL="0" distR="0" wp14:anchorId="044F4AD0" wp14:editId="70F5BF03">
            <wp:extent cx="2622826" cy="1809750"/>
            <wp:effectExtent l="0" t="0" r="0" b="0"/>
            <wp:docPr id="4" name="Imagen 4" descr="Digilent's PmodAD5 (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lent's PmodAD5 (click to enlar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835" cy="1811826"/>
                    </a:xfrm>
                    <a:prstGeom prst="rect">
                      <a:avLst/>
                    </a:prstGeom>
                    <a:noFill/>
                    <a:ln>
                      <a:noFill/>
                    </a:ln>
                  </pic:spPr>
                </pic:pic>
              </a:graphicData>
            </a:graphic>
          </wp:inline>
        </w:drawing>
      </w:r>
    </w:p>
    <w:p w14:paraId="6F9227D1" w14:textId="77777777" w:rsidR="004E0B86" w:rsidRDefault="004E0B86" w:rsidP="0008486D">
      <w:pPr>
        <w:pStyle w:val="Descripcin"/>
        <w:spacing w:after="20"/>
        <w:jc w:val="center"/>
        <w:rPr>
          <w:rFonts w:ascii="Arial" w:hAnsi="Arial" w:cs="Arial"/>
          <w:sz w:val="24"/>
          <w:szCs w:val="32"/>
        </w:rPr>
      </w:pPr>
      <w:bookmarkStart w:id="15" w:name="_Ref460346825"/>
      <w:bookmarkStart w:id="16" w:name="_Toc465465560"/>
      <w:r>
        <w:t xml:space="preserve">Figura </w:t>
      </w:r>
      <w:r>
        <w:fldChar w:fldCharType="begin"/>
      </w:r>
      <w:r>
        <w:instrText xml:space="preserve"> SEQ Figura \* ARABIC </w:instrText>
      </w:r>
      <w:r>
        <w:fldChar w:fldCharType="separate"/>
      </w:r>
      <w:r w:rsidR="003F5D41">
        <w:rPr>
          <w:noProof/>
        </w:rPr>
        <w:t>4</w:t>
      </w:r>
      <w:r>
        <w:fldChar w:fldCharType="end"/>
      </w:r>
      <w:bookmarkEnd w:id="15"/>
      <w:r>
        <w:t>: Pmod AD5</w:t>
      </w:r>
      <w:bookmarkEnd w:id="16"/>
    </w:p>
    <w:p w14:paraId="550E73D6" w14:textId="77777777" w:rsidR="004E0B86" w:rsidRDefault="004E0B86" w:rsidP="0008486D">
      <w:pPr>
        <w:spacing w:after="20"/>
        <w:rPr>
          <w:rFonts w:ascii="Arial" w:hAnsi="Arial" w:cs="Arial"/>
          <w:sz w:val="24"/>
          <w:szCs w:val="32"/>
        </w:rPr>
      </w:pPr>
    </w:p>
    <w:p w14:paraId="267EBCC6" w14:textId="7F9506CA" w:rsidR="00AD469D" w:rsidRPr="00B640D7" w:rsidRDefault="0036285B" w:rsidP="00B640D7">
      <w:pPr>
        <w:pStyle w:val="Ttulo3"/>
        <w:rPr>
          <w:rFonts w:ascii="Arial" w:hAnsi="Arial" w:cs="Arial"/>
          <w:b/>
          <w:color w:val="000000" w:themeColor="text1"/>
          <w:sz w:val="28"/>
          <w:szCs w:val="32"/>
        </w:rPr>
      </w:pPr>
      <w:bookmarkStart w:id="17" w:name="_Toc465621236"/>
      <w:r w:rsidRPr="00B640D7">
        <w:rPr>
          <w:rFonts w:ascii="Arial" w:hAnsi="Arial" w:cs="Arial"/>
          <w:b/>
          <w:color w:val="000000" w:themeColor="text1"/>
          <w:sz w:val="28"/>
          <w:szCs w:val="32"/>
        </w:rPr>
        <w:t xml:space="preserve">1.4 - </w:t>
      </w:r>
      <w:r w:rsidR="00AD469D" w:rsidRPr="00B640D7">
        <w:rPr>
          <w:rFonts w:ascii="Arial" w:hAnsi="Arial" w:cs="Arial"/>
          <w:b/>
          <w:color w:val="000000" w:themeColor="text1"/>
          <w:sz w:val="28"/>
          <w:szCs w:val="32"/>
        </w:rPr>
        <w:t>Placa de interconexión FMC</w:t>
      </w:r>
      <w:bookmarkEnd w:id="17"/>
    </w:p>
    <w:p w14:paraId="671CBE36" w14:textId="77777777" w:rsidR="004E0B86" w:rsidRDefault="004E0B86" w:rsidP="0008486D">
      <w:pPr>
        <w:spacing w:after="20"/>
        <w:rPr>
          <w:rFonts w:ascii="Arial" w:hAnsi="Arial" w:cs="Arial"/>
          <w:b/>
          <w:sz w:val="24"/>
          <w:szCs w:val="32"/>
        </w:rPr>
      </w:pPr>
    </w:p>
    <w:p w14:paraId="54BA05FE" w14:textId="269B08C1" w:rsidR="004E0B86" w:rsidRDefault="005847F8" w:rsidP="00AB71FD">
      <w:pPr>
        <w:spacing w:after="20"/>
        <w:jc w:val="both"/>
        <w:rPr>
          <w:rFonts w:ascii="Arial" w:hAnsi="Arial" w:cs="Arial"/>
          <w:sz w:val="24"/>
          <w:szCs w:val="32"/>
        </w:rPr>
      </w:pPr>
      <w:r>
        <w:rPr>
          <w:rFonts w:ascii="Arial" w:hAnsi="Arial" w:cs="Arial"/>
          <w:b/>
          <w:sz w:val="24"/>
          <w:szCs w:val="32"/>
        </w:rPr>
        <w:tab/>
      </w:r>
      <w:r w:rsidR="004E0B86">
        <w:rPr>
          <w:rFonts w:ascii="Arial" w:hAnsi="Arial" w:cs="Arial"/>
          <w:sz w:val="24"/>
          <w:szCs w:val="32"/>
        </w:rPr>
        <w:t>La placa de interconexión FMC (</w:t>
      </w:r>
      <w:r w:rsidR="004E0B86" w:rsidRPr="00C90AE5">
        <w:rPr>
          <w:rFonts w:ascii="Arial" w:hAnsi="Arial" w:cs="Arial"/>
          <w:sz w:val="24"/>
          <w:szCs w:val="24"/>
        </w:rPr>
        <w:fldChar w:fldCharType="begin"/>
      </w:r>
      <w:r w:rsidR="004E0B86" w:rsidRPr="00C90AE5">
        <w:rPr>
          <w:rFonts w:ascii="Arial" w:hAnsi="Arial" w:cs="Arial"/>
          <w:sz w:val="24"/>
          <w:szCs w:val="24"/>
        </w:rPr>
        <w:instrText xml:space="preserve"> REF _Ref460347160 \h  \* MERGEFORMAT </w:instrText>
      </w:r>
      <w:r w:rsidR="004E0B86" w:rsidRPr="00C90AE5">
        <w:rPr>
          <w:rFonts w:ascii="Arial" w:hAnsi="Arial" w:cs="Arial"/>
          <w:sz w:val="24"/>
          <w:szCs w:val="24"/>
        </w:rPr>
      </w:r>
      <w:r w:rsidR="004E0B86" w:rsidRPr="00C90AE5">
        <w:rPr>
          <w:rFonts w:ascii="Arial" w:hAnsi="Arial" w:cs="Arial"/>
          <w:sz w:val="24"/>
          <w:szCs w:val="24"/>
        </w:rPr>
        <w:fldChar w:fldCharType="separate"/>
      </w:r>
      <w:r w:rsidR="00C90AE5" w:rsidRPr="00C90AE5">
        <w:rPr>
          <w:rFonts w:ascii="Arial" w:hAnsi="Arial" w:cs="Arial"/>
          <w:sz w:val="24"/>
          <w:szCs w:val="24"/>
        </w:rPr>
        <w:t xml:space="preserve">Figura </w:t>
      </w:r>
      <w:r w:rsidR="00C90AE5" w:rsidRPr="00C90AE5">
        <w:rPr>
          <w:rFonts w:ascii="Arial" w:hAnsi="Arial" w:cs="Arial"/>
          <w:noProof/>
          <w:sz w:val="24"/>
          <w:szCs w:val="24"/>
        </w:rPr>
        <w:t>5</w:t>
      </w:r>
      <w:r w:rsidR="004E0B86" w:rsidRPr="00C90AE5">
        <w:rPr>
          <w:rFonts w:ascii="Arial" w:hAnsi="Arial" w:cs="Arial"/>
          <w:sz w:val="24"/>
          <w:szCs w:val="24"/>
        </w:rPr>
        <w:fldChar w:fldCharType="end"/>
      </w:r>
      <w:r w:rsidR="00C27F2C">
        <w:rPr>
          <w:rFonts w:ascii="Arial" w:hAnsi="Arial" w:cs="Arial"/>
          <w:sz w:val="24"/>
          <w:szCs w:val="32"/>
        </w:rPr>
        <w:t>) permite la conexión de</w:t>
      </w:r>
      <w:r w:rsidR="004E0B86">
        <w:rPr>
          <w:rFonts w:ascii="Arial" w:hAnsi="Arial" w:cs="Arial"/>
          <w:sz w:val="24"/>
          <w:szCs w:val="32"/>
        </w:rPr>
        <w:t xml:space="preserve"> la placa de desarrollo ZedBoard con el kit </w:t>
      </w:r>
      <w:r w:rsidR="004E0B86" w:rsidRPr="004E0B86">
        <w:rPr>
          <w:rFonts w:ascii="Arial" w:hAnsi="Arial" w:cs="Arial"/>
          <w:sz w:val="24"/>
          <w:szCs w:val="32"/>
        </w:rPr>
        <w:t>EZ-USB FX</w:t>
      </w:r>
      <w:r w:rsidR="00C27F2C">
        <w:rPr>
          <w:rFonts w:ascii="Arial" w:hAnsi="Arial" w:cs="Arial"/>
          <w:sz w:val="24"/>
          <w:szCs w:val="32"/>
        </w:rPr>
        <w:t xml:space="preserve"> a través de </w:t>
      </w:r>
      <w:r w:rsidR="004E0B86">
        <w:rPr>
          <w:rFonts w:ascii="Arial" w:hAnsi="Arial" w:cs="Arial"/>
          <w:sz w:val="24"/>
          <w:szCs w:val="32"/>
        </w:rPr>
        <w:t xml:space="preserve"> conectores específicos</w:t>
      </w:r>
      <w:r w:rsidR="008F5621">
        <w:rPr>
          <w:rFonts w:ascii="Arial" w:hAnsi="Arial" w:cs="Arial"/>
          <w:sz w:val="24"/>
          <w:szCs w:val="32"/>
        </w:rPr>
        <w:t>. Estos</w:t>
      </w:r>
      <w:r w:rsidR="004E0B86">
        <w:rPr>
          <w:rFonts w:ascii="Arial" w:hAnsi="Arial" w:cs="Arial"/>
          <w:sz w:val="24"/>
          <w:szCs w:val="32"/>
        </w:rPr>
        <w:t xml:space="preserve"> utilizan los GPIF II del conector FMC del kit de Cypress y el conector FMC de la placa de Xilinxs como se ve en la </w:t>
      </w:r>
      <w:r w:rsidR="004E0B86" w:rsidRPr="00C90AE5">
        <w:rPr>
          <w:rFonts w:ascii="Arial" w:hAnsi="Arial" w:cs="Arial"/>
          <w:sz w:val="24"/>
          <w:szCs w:val="24"/>
        </w:rPr>
        <w:fldChar w:fldCharType="begin"/>
      </w:r>
      <w:r w:rsidR="004E0B86" w:rsidRPr="00C90AE5">
        <w:rPr>
          <w:rFonts w:ascii="Arial" w:hAnsi="Arial" w:cs="Arial"/>
          <w:sz w:val="24"/>
          <w:szCs w:val="24"/>
        </w:rPr>
        <w:instrText xml:space="preserve"> REF _Ref460347240 \h  \* MERGEFORMAT </w:instrText>
      </w:r>
      <w:r w:rsidR="004E0B86" w:rsidRPr="00C90AE5">
        <w:rPr>
          <w:rFonts w:ascii="Arial" w:hAnsi="Arial" w:cs="Arial"/>
          <w:sz w:val="24"/>
          <w:szCs w:val="24"/>
        </w:rPr>
      </w:r>
      <w:r w:rsidR="004E0B86" w:rsidRPr="00C90AE5">
        <w:rPr>
          <w:rFonts w:ascii="Arial" w:hAnsi="Arial" w:cs="Arial"/>
          <w:sz w:val="24"/>
          <w:szCs w:val="24"/>
        </w:rPr>
        <w:fldChar w:fldCharType="separate"/>
      </w:r>
      <w:r w:rsidR="00C90AE5" w:rsidRPr="00C90AE5">
        <w:rPr>
          <w:rFonts w:ascii="Arial" w:hAnsi="Arial" w:cs="Arial"/>
          <w:sz w:val="24"/>
          <w:szCs w:val="24"/>
        </w:rPr>
        <w:t xml:space="preserve">Figura </w:t>
      </w:r>
      <w:r w:rsidR="00C90AE5" w:rsidRPr="00C90AE5">
        <w:rPr>
          <w:rFonts w:ascii="Arial" w:hAnsi="Arial" w:cs="Arial"/>
          <w:noProof/>
          <w:sz w:val="24"/>
          <w:szCs w:val="24"/>
        </w:rPr>
        <w:t>6</w:t>
      </w:r>
      <w:r w:rsidR="004E0B86" w:rsidRPr="00C90AE5">
        <w:rPr>
          <w:rFonts w:ascii="Arial" w:hAnsi="Arial" w:cs="Arial"/>
          <w:sz w:val="24"/>
          <w:szCs w:val="24"/>
        </w:rPr>
        <w:fldChar w:fldCharType="end"/>
      </w:r>
      <w:r w:rsidR="00971221" w:rsidRPr="00C90AE5">
        <w:rPr>
          <w:rFonts w:ascii="Arial" w:hAnsi="Arial" w:cs="Arial"/>
          <w:sz w:val="24"/>
          <w:szCs w:val="24"/>
        </w:rPr>
        <w:t>.</w:t>
      </w:r>
    </w:p>
    <w:p w14:paraId="7F84BC15" w14:textId="77777777" w:rsidR="004E0B86" w:rsidRDefault="004E0B86" w:rsidP="0008486D">
      <w:pPr>
        <w:keepNext/>
        <w:spacing w:after="20"/>
        <w:jc w:val="center"/>
      </w:pPr>
      <w:r>
        <w:rPr>
          <w:noProof/>
          <w:lang w:val="es-ES" w:eastAsia="es-ES"/>
        </w:rPr>
        <w:drawing>
          <wp:inline distT="0" distB="0" distL="0" distR="0" wp14:anchorId="1EADD1CC" wp14:editId="0D5654C1">
            <wp:extent cx="2428875" cy="2428875"/>
            <wp:effectExtent l="0" t="0" r="9525" b="9525"/>
            <wp:docPr id="5" name="Imagen 5" descr="Resultado de imagen para CYUSB3ACC-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YUSB3ACC-0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22307787" w14:textId="77777777" w:rsidR="00AD469D" w:rsidRDefault="004E0B86" w:rsidP="0008486D">
      <w:pPr>
        <w:pStyle w:val="Descripcin"/>
        <w:spacing w:after="20"/>
        <w:jc w:val="center"/>
      </w:pPr>
      <w:bookmarkStart w:id="18" w:name="_Ref460347160"/>
      <w:bookmarkStart w:id="19" w:name="_Toc465465561"/>
      <w:r>
        <w:t xml:space="preserve">Figura </w:t>
      </w:r>
      <w:r>
        <w:fldChar w:fldCharType="begin"/>
      </w:r>
      <w:r>
        <w:instrText xml:space="preserve"> SEQ Figura \* ARABIC </w:instrText>
      </w:r>
      <w:r>
        <w:fldChar w:fldCharType="separate"/>
      </w:r>
      <w:r w:rsidR="003F5D41">
        <w:rPr>
          <w:noProof/>
        </w:rPr>
        <w:t>5</w:t>
      </w:r>
      <w:r>
        <w:fldChar w:fldCharType="end"/>
      </w:r>
      <w:bookmarkEnd w:id="18"/>
      <w:r>
        <w:t>: Conector FMC</w:t>
      </w:r>
      <w:bookmarkEnd w:id="19"/>
    </w:p>
    <w:p w14:paraId="3866404C" w14:textId="77777777" w:rsidR="004E0B86" w:rsidRDefault="004E0B86" w:rsidP="0008486D">
      <w:pPr>
        <w:spacing w:after="20"/>
      </w:pPr>
    </w:p>
    <w:p w14:paraId="45BD7DAC" w14:textId="77777777" w:rsidR="004E0B86" w:rsidRDefault="004E0B86" w:rsidP="0008486D">
      <w:pPr>
        <w:keepNext/>
        <w:spacing w:after="20"/>
        <w:jc w:val="center"/>
      </w:pPr>
      <w:r>
        <w:rPr>
          <w:noProof/>
          <w:lang w:val="es-ES" w:eastAsia="es-ES"/>
        </w:rPr>
        <w:lastRenderedPageBreak/>
        <w:drawing>
          <wp:inline distT="0" distB="0" distL="0" distR="0" wp14:anchorId="43FE3B31" wp14:editId="0B31A0CB">
            <wp:extent cx="5486400" cy="2762250"/>
            <wp:effectExtent l="0" t="0" r="0" b="0"/>
            <wp:docPr id="6" name="Imagen 6" descr="CYUSB3ACC-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USB3ACC-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118B1610" w14:textId="77777777" w:rsidR="004E0B86" w:rsidRDefault="004E0B86" w:rsidP="0008486D">
      <w:pPr>
        <w:pStyle w:val="Descripcin"/>
        <w:spacing w:after="20"/>
        <w:jc w:val="center"/>
      </w:pPr>
      <w:bookmarkStart w:id="20" w:name="_Ref460347240"/>
      <w:bookmarkStart w:id="21" w:name="_Toc465465562"/>
      <w:r>
        <w:t xml:space="preserve">Figura </w:t>
      </w:r>
      <w:r>
        <w:fldChar w:fldCharType="begin"/>
      </w:r>
      <w:r>
        <w:instrText xml:space="preserve"> SEQ Figura \* ARABIC </w:instrText>
      </w:r>
      <w:r>
        <w:fldChar w:fldCharType="separate"/>
      </w:r>
      <w:r w:rsidR="003F5D41">
        <w:rPr>
          <w:noProof/>
        </w:rPr>
        <w:t>6</w:t>
      </w:r>
      <w:r>
        <w:fldChar w:fldCharType="end"/>
      </w:r>
      <w:bookmarkEnd w:id="20"/>
      <w:r>
        <w:t>: Placa ZedBoard y CYUSB3FX con FMC</w:t>
      </w:r>
      <w:bookmarkEnd w:id="21"/>
    </w:p>
    <w:p w14:paraId="1FDA30D7" w14:textId="77777777" w:rsidR="004204BD" w:rsidRDefault="004204BD" w:rsidP="0008486D">
      <w:pPr>
        <w:spacing w:after="20"/>
      </w:pPr>
    </w:p>
    <w:p w14:paraId="10907775" w14:textId="77777777" w:rsidR="004204BD" w:rsidRDefault="004204BD" w:rsidP="0008486D">
      <w:pPr>
        <w:spacing w:after="20"/>
      </w:pPr>
    </w:p>
    <w:p w14:paraId="114384B2" w14:textId="77777777" w:rsidR="004204BD" w:rsidRDefault="004204BD" w:rsidP="0008486D">
      <w:pPr>
        <w:spacing w:after="20"/>
      </w:pPr>
    </w:p>
    <w:p w14:paraId="66465530" w14:textId="77777777" w:rsidR="004204BD" w:rsidRDefault="004204BD" w:rsidP="0008486D">
      <w:pPr>
        <w:spacing w:after="20"/>
      </w:pPr>
    </w:p>
    <w:p w14:paraId="333EF8F1" w14:textId="77777777" w:rsidR="004204BD" w:rsidRDefault="004204BD" w:rsidP="0008486D">
      <w:pPr>
        <w:spacing w:after="20"/>
      </w:pPr>
    </w:p>
    <w:p w14:paraId="11E0FB9D" w14:textId="77777777" w:rsidR="004204BD" w:rsidRDefault="004204BD" w:rsidP="0008486D">
      <w:pPr>
        <w:spacing w:after="20"/>
      </w:pPr>
    </w:p>
    <w:p w14:paraId="7F216323" w14:textId="77777777" w:rsidR="004204BD" w:rsidRDefault="004204BD" w:rsidP="0008486D">
      <w:pPr>
        <w:spacing w:after="20"/>
      </w:pPr>
    </w:p>
    <w:p w14:paraId="3EE54341" w14:textId="77777777" w:rsidR="004204BD" w:rsidRDefault="004204BD" w:rsidP="0008486D">
      <w:pPr>
        <w:spacing w:after="20"/>
      </w:pPr>
    </w:p>
    <w:p w14:paraId="7C51F318" w14:textId="77777777" w:rsidR="004204BD" w:rsidRDefault="004204BD" w:rsidP="0008486D">
      <w:pPr>
        <w:spacing w:after="20"/>
      </w:pPr>
    </w:p>
    <w:p w14:paraId="6EE7E1CB" w14:textId="77777777" w:rsidR="004204BD" w:rsidRDefault="004204BD" w:rsidP="0008486D">
      <w:pPr>
        <w:spacing w:after="20"/>
      </w:pPr>
    </w:p>
    <w:p w14:paraId="50CE0F2C" w14:textId="77777777" w:rsidR="004204BD" w:rsidRDefault="004204BD" w:rsidP="0008486D">
      <w:pPr>
        <w:spacing w:after="20"/>
      </w:pPr>
    </w:p>
    <w:p w14:paraId="0C28F084" w14:textId="77777777" w:rsidR="004204BD" w:rsidRDefault="004204BD" w:rsidP="0008486D">
      <w:pPr>
        <w:spacing w:after="20"/>
      </w:pPr>
    </w:p>
    <w:p w14:paraId="199FB027" w14:textId="77777777" w:rsidR="004204BD" w:rsidRDefault="004204BD" w:rsidP="0008486D">
      <w:pPr>
        <w:spacing w:after="20"/>
      </w:pPr>
    </w:p>
    <w:p w14:paraId="1E35847D" w14:textId="77777777" w:rsidR="004204BD" w:rsidRDefault="004204BD" w:rsidP="0008486D">
      <w:pPr>
        <w:spacing w:after="20"/>
      </w:pPr>
    </w:p>
    <w:p w14:paraId="06286B5B" w14:textId="77777777" w:rsidR="004204BD" w:rsidRDefault="004204BD" w:rsidP="0008486D">
      <w:pPr>
        <w:spacing w:after="20"/>
      </w:pPr>
    </w:p>
    <w:p w14:paraId="57AB4186" w14:textId="77777777" w:rsidR="004204BD" w:rsidRDefault="004204BD" w:rsidP="0008486D">
      <w:pPr>
        <w:spacing w:after="20"/>
      </w:pPr>
    </w:p>
    <w:p w14:paraId="5FFD85BF" w14:textId="77777777" w:rsidR="004204BD" w:rsidRDefault="004204BD" w:rsidP="0008486D">
      <w:pPr>
        <w:spacing w:after="20"/>
      </w:pPr>
    </w:p>
    <w:p w14:paraId="1C00E8F3" w14:textId="77777777" w:rsidR="004204BD" w:rsidRDefault="004204BD" w:rsidP="004204BD"/>
    <w:p w14:paraId="69F56FB7" w14:textId="77777777" w:rsidR="00AB71FD" w:rsidRDefault="00AB71FD" w:rsidP="004204BD"/>
    <w:p w14:paraId="07CBBD97" w14:textId="77777777" w:rsidR="00AB71FD" w:rsidRDefault="00AB71FD" w:rsidP="004204BD"/>
    <w:p w14:paraId="2E34F1DE" w14:textId="77777777" w:rsidR="00AB71FD" w:rsidRDefault="00AB71FD" w:rsidP="004204BD"/>
    <w:p w14:paraId="402FAB57" w14:textId="77777777" w:rsidR="00AB71FD" w:rsidRDefault="00AB71FD" w:rsidP="004204BD"/>
    <w:p w14:paraId="7FCCEC56" w14:textId="77777777" w:rsidR="00AB71FD" w:rsidRDefault="00AB71FD" w:rsidP="004204BD"/>
    <w:p w14:paraId="7393A73C" w14:textId="77777777" w:rsidR="00AB71FD" w:rsidRDefault="00AB71FD" w:rsidP="004204BD">
      <w:pPr>
        <w:sectPr w:rsidR="00AB71FD" w:rsidSect="00CE45C3">
          <w:headerReference w:type="default" r:id="rId18"/>
          <w:footerReference w:type="first" r:id="rId19"/>
          <w:pgSz w:w="11906" w:h="16838"/>
          <w:pgMar w:top="1418" w:right="1134" w:bottom="1418" w:left="1134" w:header="709" w:footer="709" w:gutter="0"/>
          <w:pgNumType w:start="1"/>
          <w:cols w:space="708"/>
          <w:titlePg/>
          <w:docGrid w:linePitch="360"/>
        </w:sectPr>
      </w:pPr>
    </w:p>
    <w:p w14:paraId="02839CB7" w14:textId="7892CE3B" w:rsidR="004204BD" w:rsidRPr="00B640D7" w:rsidRDefault="00717299" w:rsidP="00B640D7">
      <w:pPr>
        <w:pStyle w:val="Ttulo2"/>
        <w:rPr>
          <w:rFonts w:ascii="Arial" w:hAnsi="Arial" w:cs="Arial"/>
          <w:b/>
          <w:color w:val="000000" w:themeColor="text1"/>
          <w:sz w:val="32"/>
          <w:szCs w:val="32"/>
        </w:rPr>
      </w:pPr>
      <w:bookmarkStart w:id="22" w:name="_Toc465621237"/>
      <w:r w:rsidRPr="00B640D7">
        <w:rPr>
          <w:rFonts w:ascii="Arial" w:hAnsi="Arial" w:cs="Arial"/>
          <w:b/>
          <w:color w:val="000000" w:themeColor="text1"/>
          <w:sz w:val="32"/>
          <w:szCs w:val="32"/>
        </w:rPr>
        <w:lastRenderedPageBreak/>
        <w:t xml:space="preserve">Capítulo 2: </w:t>
      </w:r>
      <w:r w:rsidR="006E5F25" w:rsidRPr="00B640D7">
        <w:rPr>
          <w:rFonts w:ascii="Arial" w:hAnsi="Arial" w:cs="Arial"/>
          <w:b/>
          <w:color w:val="000000" w:themeColor="text1"/>
          <w:sz w:val="32"/>
          <w:szCs w:val="32"/>
        </w:rPr>
        <w:t>El</w:t>
      </w:r>
      <w:r w:rsidRPr="00B640D7">
        <w:rPr>
          <w:rFonts w:ascii="Arial" w:hAnsi="Arial" w:cs="Arial"/>
          <w:b/>
          <w:color w:val="000000" w:themeColor="text1"/>
          <w:sz w:val="32"/>
          <w:szCs w:val="32"/>
        </w:rPr>
        <w:t xml:space="preserve"> USB</w:t>
      </w:r>
      <w:bookmarkEnd w:id="22"/>
    </w:p>
    <w:p w14:paraId="0E1FCBF6" w14:textId="77777777" w:rsidR="0008486D" w:rsidRDefault="0008486D" w:rsidP="00433FBE">
      <w:pPr>
        <w:spacing w:after="20"/>
      </w:pPr>
    </w:p>
    <w:p w14:paraId="74E047AD" w14:textId="32FE9FED" w:rsidR="00717299" w:rsidRDefault="005847F8" w:rsidP="008F5621">
      <w:pPr>
        <w:spacing w:after="20"/>
        <w:jc w:val="both"/>
        <w:rPr>
          <w:rFonts w:ascii="Arial" w:hAnsi="Arial" w:cs="Arial"/>
          <w:sz w:val="24"/>
        </w:rPr>
      </w:pPr>
      <w:r>
        <w:tab/>
      </w:r>
      <w:r w:rsidR="0008486D">
        <w:rPr>
          <w:rFonts w:ascii="Arial" w:hAnsi="Arial" w:cs="Arial"/>
          <w:sz w:val="24"/>
        </w:rPr>
        <w:t xml:space="preserve">La comunicación USB es uno de los temas centrales de esta tesis, por </w:t>
      </w:r>
      <w:r w:rsidR="008F5621">
        <w:rPr>
          <w:rFonts w:ascii="Arial" w:hAnsi="Arial" w:cs="Arial"/>
          <w:sz w:val="24"/>
        </w:rPr>
        <w:t>lo tanto, se le dedicar</w:t>
      </w:r>
      <w:r w:rsidR="006C0411">
        <w:rPr>
          <w:rFonts w:ascii="Arial" w:hAnsi="Arial" w:cs="Arial"/>
          <w:sz w:val="24"/>
        </w:rPr>
        <w:t>á</w:t>
      </w:r>
      <w:r w:rsidR="008F5621">
        <w:rPr>
          <w:rFonts w:ascii="Arial" w:hAnsi="Arial" w:cs="Arial"/>
          <w:sz w:val="24"/>
        </w:rPr>
        <w:t xml:space="preserve"> un capí</w:t>
      </w:r>
      <w:r w:rsidR="0008486D">
        <w:rPr>
          <w:rFonts w:ascii="Arial" w:hAnsi="Arial" w:cs="Arial"/>
          <w:sz w:val="24"/>
        </w:rPr>
        <w:t>tulo para la explicación b</w:t>
      </w:r>
      <w:r w:rsidR="008F5621">
        <w:rPr>
          <w:rFonts w:ascii="Arial" w:hAnsi="Arial" w:cs="Arial"/>
          <w:sz w:val="24"/>
        </w:rPr>
        <w:t>reve</w:t>
      </w:r>
      <w:r w:rsidR="0008486D">
        <w:rPr>
          <w:rFonts w:ascii="Arial" w:hAnsi="Arial" w:cs="Arial"/>
          <w:sz w:val="24"/>
        </w:rPr>
        <w:t xml:space="preserve"> de</w:t>
      </w:r>
      <w:r w:rsidR="008F5621">
        <w:rPr>
          <w:rFonts w:ascii="Arial" w:hAnsi="Arial" w:cs="Arial"/>
          <w:sz w:val="24"/>
        </w:rPr>
        <w:t xml:space="preserve"> su</w:t>
      </w:r>
      <w:r w:rsidR="0008486D">
        <w:rPr>
          <w:rFonts w:ascii="Arial" w:hAnsi="Arial" w:cs="Arial"/>
          <w:sz w:val="24"/>
        </w:rPr>
        <w:t xml:space="preserve"> historia, </w:t>
      </w:r>
      <w:r w:rsidR="008F5621">
        <w:rPr>
          <w:rFonts w:ascii="Arial" w:hAnsi="Arial" w:cs="Arial"/>
          <w:sz w:val="24"/>
        </w:rPr>
        <w:t xml:space="preserve">así como </w:t>
      </w:r>
      <w:r w:rsidR="0008486D">
        <w:rPr>
          <w:rFonts w:ascii="Arial" w:hAnsi="Arial" w:cs="Arial"/>
          <w:sz w:val="24"/>
        </w:rPr>
        <w:t>el protocolo, las características, funcionalidades y hardware.</w:t>
      </w:r>
    </w:p>
    <w:p w14:paraId="5B2AA83D" w14:textId="77777777" w:rsidR="0008486D" w:rsidRDefault="0008486D" w:rsidP="00433FBE">
      <w:pPr>
        <w:spacing w:after="20"/>
        <w:rPr>
          <w:rFonts w:ascii="Arial" w:hAnsi="Arial" w:cs="Arial"/>
          <w:sz w:val="24"/>
        </w:rPr>
      </w:pPr>
    </w:p>
    <w:p w14:paraId="0E8517B0" w14:textId="6D4A0F8D" w:rsidR="0008486D" w:rsidRPr="00B640D7" w:rsidRDefault="00250D90" w:rsidP="00B640D7">
      <w:pPr>
        <w:pStyle w:val="Ttulo3"/>
        <w:rPr>
          <w:rFonts w:ascii="Arial" w:hAnsi="Arial" w:cs="Arial"/>
          <w:b/>
          <w:color w:val="000000" w:themeColor="text1"/>
          <w:sz w:val="28"/>
        </w:rPr>
      </w:pPr>
      <w:bookmarkStart w:id="23" w:name="_Toc465621238"/>
      <w:r w:rsidRPr="00B640D7">
        <w:rPr>
          <w:rFonts w:ascii="Arial" w:hAnsi="Arial" w:cs="Arial"/>
          <w:b/>
          <w:color w:val="000000" w:themeColor="text1"/>
          <w:sz w:val="28"/>
        </w:rPr>
        <w:t xml:space="preserve">2.1 - </w:t>
      </w:r>
      <w:r w:rsidR="0008486D" w:rsidRPr="00B640D7">
        <w:rPr>
          <w:rFonts w:ascii="Arial" w:hAnsi="Arial" w:cs="Arial"/>
          <w:b/>
          <w:color w:val="000000" w:themeColor="text1"/>
          <w:sz w:val="28"/>
        </w:rPr>
        <w:t>Origen y evolución del USB</w:t>
      </w:r>
      <w:bookmarkEnd w:id="23"/>
    </w:p>
    <w:p w14:paraId="22EA6127" w14:textId="77777777" w:rsidR="0008486D" w:rsidRDefault="0008486D" w:rsidP="00433FBE">
      <w:pPr>
        <w:spacing w:after="20"/>
        <w:rPr>
          <w:rFonts w:ascii="Arial" w:hAnsi="Arial" w:cs="Arial"/>
          <w:sz w:val="24"/>
        </w:rPr>
      </w:pPr>
      <w:r>
        <w:rPr>
          <w:rFonts w:ascii="Arial" w:hAnsi="Arial" w:cs="Arial"/>
          <w:sz w:val="24"/>
        </w:rPr>
        <w:tab/>
      </w:r>
      <w:r>
        <w:rPr>
          <w:rFonts w:ascii="Arial" w:hAnsi="Arial" w:cs="Arial"/>
          <w:sz w:val="24"/>
        </w:rPr>
        <w:tab/>
      </w:r>
    </w:p>
    <w:p w14:paraId="149DE113" w14:textId="77777777" w:rsidR="00390A8F" w:rsidRDefault="005847F8" w:rsidP="008F5621">
      <w:pPr>
        <w:spacing w:after="20"/>
        <w:jc w:val="both"/>
        <w:rPr>
          <w:rFonts w:ascii="Arial" w:hAnsi="Arial" w:cs="Arial"/>
          <w:sz w:val="24"/>
        </w:rPr>
      </w:pPr>
      <w:r>
        <w:rPr>
          <w:rFonts w:ascii="Arial" w:hAnsi="Arial" w:cs="Arial"/>
          <w:sz w:val="24"/>
        </w:rPr>
        <w:tab/>
      </w:r>
      <w:r w:rsidR="00390A8F">
        <w:rPr>
          <w:rFonts w:ascii="Arial" w:hAnsi="Arial" w:cs="Arial"/>
          <w:sz w:val="24"/>
        </w:rPr>
        <w:t>El Bus Serie Universal</w:t>
      </w:r>
      <w:r w:rsidR="00C72822">
        <w:rPr>
          <w:rFonts w:ascii="Arial" w:hAnsi="Arial" w:cs="Arial"/>
          <w:sz w:val="24"/>
        </w:rPr>
        <w:t xml:space="preserve"> (BUS)</w:t>
      </w:r>
      <w:r w:rsidR="00390A8F">
        <w:rPr>
          <w:rFonts w:ascii="Arial" w:hAnsi="Arial" w:cs="Arial"/>
          <w:sz w:val="24"/>
        </w:rPr>
        <w:t xml:space="preserve">, (en inglés: Universal Serial Bus), </w:t>
      </w:r>
      <w:r w:rsidR="00C72822">
        <w:rPr>
          <w:rFonts w:ascii="Arial" w:hAnsi="Arial" w:cs="Arial"/>
          <w:sz w:val="24"/>
        </w:rPr>
        <w:t>más conocido por la sigla USB, es</w:t>
      </w:r>
      <w:r w:rsidR="00390A8F">
        <w:rPr>
          <w:rFonts w:ascii="Arial" w:hAnsi="Arial" w:cs="Arial"/>
          <w:sz w:val="24"/>
        </w:rPr>
        <w:t xml:space="preserve"> un bus estándar que define los protocolos, conectores y cables usados en un bus para conectar, comunicar y brindar alimentación eléctrica a computadoras, periféricos y distintos dispositivos electrónicos.</w:t>
      </w:r>
    </w:p>
    <w:p w14:paraId="07D04975" w14:textId="77777777" w:rsidR="00390A8F" w:rsidRDefault="00390A8F" w:rsidP="00433FBE">
      <w:pPr>
        <w:spacing w:after="20"/>
        <w:rPr>
          <w:rFonts w:ascii="Arial" w:hAnsi="Arial" w:cs="Arial"/>
          <w:sz w:val="24"/>
        </w:rPr>
      </w:pPr>
      <w:r>
        <w:rPr>
          <w:rFonts w:ascii="Arial" w:hAnsi="Arial" w:cs="Arial"/>
          <w:sz w:val="24"/>
        </w:rPr>
        <w:tab/>
      </w:r>
    </w:p>
    <w:p w14:paraId="5C9EBFC8" w14:textId="77777777" w:rsidR="00390A8F" w:rsidRDefault="005847F8" w:rsidP="008F5621">
      <w:pPr>
        <w:spacing w:after="20"/>
        <w:jc w:val="both"/>
        <w:rPr>
          <w:rFonts w:ascii="Arial" w:hAnsi="Arial" w:cs="Arial"/>
          <w:sz w:val="24"/>
        </w:rPr>
      </w:pPr>
      <w:r>
        <w:rPr>
          <w:rFonts w:ascii="Arial" w:hAnsi="Arial" w:cs="Arial"/>
          <w:sz w:val="24"/>
        </w:rPr>
        <w:tab/>
      </w:r>
      <w:r w:rsidR="00390A8F">
        <w:rPr>
          <w:rFonts w:ascii="Arial" w:hAnsi="Arial" w:cs="Arial"/>
          <w:sz w:val="24"/>
        </w:rPr>
        <w:t>El desarrollo del USB nace</w:t>
      </w:r>
      <w:r w:rsidR="00C72822">
        <w:rPr>
          <w:rFonts w:ascii="Arial" w:hAnsi="Arial" w:cs="Arial"/>
          <w:sz w:val="24"/>
        </w:rPr>
        <w:t xml:space="preserve"> aproximadamente en el año 1990</w:t>
      </w:r>
      <w:r w:rsidR="00A97813">
        <w:rPr>
          <w:rFonts w:ascii="Arial" w:hAnsi="Arial" w:cs="Arial"/>
          <w:sz w:val="24"/>
        </w:rPr>
        <w:t xml:space="preserve"> en base a</w:t>
      </w:r>
      <w:r w:rsidR="00390A8F">
        <w:rPr>
          <w:rFonts w:ascii="Arial" w:hAnsi="Arial" w:cs="Arial"/>
          <w:sz w:val="24"/>
        </w:rPr>
        <w:t xml:space="preserve"> la necesidad de un grupo de empresas que buscaban est</w:t>
      </w:r>
      <w:r w:rsidR="00A97813">
        <w:rPr>
          <w:rFonts w:ascii="Arial" w:hAnsi="Arial" w:cs="Arial"/>
          <w:sz w:val="24"/>
        </w:rPr>
        <w:t>andarizar la forma de conexión de los periféricos a lo</w:t>
      </w:r>
      <w:r w:rsidR="00390A8F">
        <w:rPr>
          <w:rFonts w:ascii="Arial" w:hAnsi="Arial" w:cs="Arial"/>
          <w:sz w:val="24"/>
        </w:rPr>
        <w:t>s equipos</w:t>
      </w:r>
      <w:r w:rsidR="00C72822">
        <w:rPr>
          <w:rFonts w:ascii="Arial" w:hAnsi="Arial" w:cs="Arial"/>
          <w:sz w:val="24"/>
        </w:rPr>
        <w:t xml:space="preserve"> que, e</w:t>
      </w:r>
      <w:r w:rsidR="00390A8F">
        <w:rPr>
          <w:rFonts w:ascii="Arial" w:hAnsi="Arial" w:cs="Arial"/>
          <w:sz w:val="24"/>
        </w:rPr>
        <w:t>n aquella época</w:t>
      </w:r>
      <w:r w:rsidR="00C72822">
        <w:rPr>
          <w:rFonts w:ascii="Arial" w:hAnsi="Arial" w:cs="Arial"/>
          <w:sz w:val="24"/>
        </w:rPr>
        <w:t>,</w:t>
      </w:r>
      <w:r w:rsidR="00390A8F">
        <w:rPr>
          <w:rFonts w:ascii="Arial" w:hAnsi="Arial" w:cs="Arial"/>
          <w:sz w:val="24"/>
        </w:rPr>
        <w:t xml:space="preserve"> eran poco compatibles entre </w:t>
      </w:r>
      <w:r w:rsidR="00C72822">
        <w:rPr>
          <w:rFonts w:ascii="Arial" w:hAnsi="Arial" w:cs="Arial"/>
          <w:sz w:val="24"/>
        </w:rPr>
        <w:t>sí</w:t>
      </w:r>
      <w:r w:rsidR="00390A8F">
        <w:rPr>
          <w:rFonts w:ascii="Arial" w:hAnsi="Arial" w:cs="Arial"/>
          <w:sz w:val="24"/>
        </w:rPr>
        <w:t>. Entre las corporaciones que integraban ese grupo se encontraban: Intel, Microsoft, IBM, Compaq, DEC, NEC y Nortel.</w:t>
      </w:r>
      <w:r w:rsidR="00C72822">
        <w:rPr>
          <w:rFonts w:ascii="Arial" w:hAnsi="Arial" w:cs="Arial"/>
          <w:sz w:val="24"/>
        </w:rPr>
        <w:t xml:space="preserve"> La primera especificación completa 1.0 se publicó en 1996 por el Foro de Implementadores de BUS, pero no fue hasta 1998 con la especificación 1.1 que comenzó a utilizarse de forma masiva. Actualmente es utilizado como estándar de conexión de periféricos como: teclados, mouses, memorias, joysticks, cámaras, celulares, discos duros, impresoras, placas de sonido, etc. El éxito</w:t>
      </w:r>
      <w:r w:rsidR="00FB6CEB">
        <w:rPr>
          <w:rFonts w:ascii="Arial" w:hAnsi="Arial" w:cs="Arial"/>
          <w:sz w:val="24"/>
        </w:rPr>
        <w:t xml:space="preserve"> del USB</w:t>
      </w:r>
      <w:r w:rsidR="00A97813">
        <w:rPr>
          <w:rFonts w:ascii="Arial" w:hAnsi="Arial" w:cs="Arial"/>
          <w:sz w:val="24"/>
        </w:rPr>
        <w:t xml:space="preserve"> fue tal que logró</w:t>
      </w:r>
      <w:r w:rsidR="006E5F25">
        <w:rPr>
          <w:rFonts w:ascii="Arial" w:hAnsi="Arial" w:cs="Arial"/>
          <w:sz w:val="24"/>
        </w:rPr>
        <w:t xml:space="preserve"> desplazar a las conexiones con conectores como el puerto serie, paralelo, PS/2</w:t>
      </w:r>
      <w:r w:rsidR="00A97813">
        <w:rPr>
          <w:rFonts w:ascii="Arial" w:hAnsi="Arial" w:cs="Arial"/>
          <w:sz w:val="24"/>
        </w:rPr>
        <w:t xml:space="preserve">, puerto de juegos, entre otros. Este reemplazo casi masivo </w:t>
      </w:r>
      <w:r w:rsidR="00FB6CEB">
        <w:rPr>
          <w:rFonts w:ascii="Arial" w:hAnsi="Arial" w:cs="Arial"/>
          <w:sz w:val="24"/>
        </w:rPr>
        <w:t>se debe a varios factores</w:t>
      </w:r>
      <w:r w:rsidR="006E5F25">
        <w:rPr>
          <w:rFonts w:ascii="Arial" w:hAnsi="Arial" w:cs="Arial"/>
          <w:sz w:val="24"/>
        </w:rPr>
        <w:t>, entre los</w:t>
      </w:r>
      <w:r w:rsidR="00FB6CEB">
        <w:rPr>
          <w:rFonts w:ascii="Arial" w:hAnsi="Arial" w:cs="Arial"/>
          <w:sz w:val="24"/>
        </w:rPr>
        <w:t xml:space="preserve"> principales</w:t>
      </w:r>
      <w:r w:rsidR="006E5F25">
        <w:rPr>
          <w:rFonts w:ascii="Arial" w:hAnsi="Arial" w:cs="Arial"/>
          <w:sz w:val="24"/>
        </w:rPr>
        <w:t xml:space="preserve"> se encuentran:</w:t>
      </w:r>
      <w:r w:rsidR="00FB6CEB">
        <w:rPr>
          <w:rFonts w:ascii="Arial" w:hAnsi="Arial" w:cs="Arial"/>
          <w:sz w:val="24"/>
        </w:rPr>
        <w:t xml:space="preserve"> la </w:t>
      </w:r>
      <w:r w:rsidR="006E5F25">
        <w:rPr>
          <w:rFonts w:ascii="Arial" w:hAnsi="Arial" w:cs="Arial"/>
          <w:sz w:val="24"/>
        </w:rPr>
        <w:t xml:space="preserve">velocidad de transmisión, la </w:t>
      </w:r>
      <w:r w:rsidR="00FB6CEB">
        <w:rPr>
          <w:rFonts w:ascii="Arial" w:hAnsi="Arial" w:cs="Arial"/>
          <w:sz w:val="24"/>
        </w:rPr>
        <w:t>f</w:t>
      </w:r>
      <w:r w:rsidR="00A97813">
        <w:rPr>
          <w:rFonts w:ascii="Arial" w:hAnsi="Arial" w:cs="Arial"/>
          <w:sz w:val="24"/>
        </w:rPr>
        <w:t>acilidad de conexión mientras el equipo está</w:t>
      </w:r>
      <w:r w:rsidR="00FB6CEB">
        <w:rPr>
          <w:rFonts w:ascii="Arial" w:hAnsi="Arial" w:cs="Arial"/>
          <w:sz w:val="24"/>
        </w:rPr>
        <w:t xml:space="preserve"> encendido</w:t>
      </w:r>
      <w:r w:rsidR="006E5F25">
        <w:rPr>
          <w:rFonts w:ascii="Arial" w:hAnsi="Arial" w:cs="Arial"/>
          <w:sz w:val="24"/>
        </w:rPr>
        <w:t xml:space="preserve"> o “en caliente”, la robustez física del puerto y la simplicidad de configuraci</w:t>
      </w:r>
      <w:r w:rsidR="00A97813">
        <w:rPr>
          <w:rFonts w:ascii="Arial" w:hAnsi="Arial" w:cs="Arial"/>
          <w:sz w:val="24"/>
        </w:rPr>
        <w:t>ón, prácticamente transparente  para e</w:t>
      </w:r>
      <w:r w:rsidR="006E5F25">
        <w:rPr>
          <w:rFonts w:ascii="Arial" w:hAnsi="Arial" w:cs="Arial"/>
          <w:sz w:val="24"/>
        </w:rPr>
        <w:t>l usuario final.</w:t>
      </w:r>
    </w:p>
    <w:p w14:paraId="513030ED" w14:textId="77777777" w:rsidR="006E5F25" w:rsidRDefault="006E5F25" w:rsidP="00433FBE">
      <w:pPr>
        <w:spacing w:after="20"/>
        <w:rPr>
          <w:rFonts w:ascii="Arial" w:hAnsi="Arial" w:cs="Arial"/>
          <w:sz w:val="24"/>
        </w:rPr>
      </w:pPr>
    </w:p>
    <w:p w14:paraId="40D1C2B3" w14:textId="1DE368D0" w:rsidR="006E5F25" w:rsidRDefault="005847F8" w:rsidP="00A97813">
      <w:pPr>
        <w:spacing w:after="20"/>
        <w:jc w:val="both"/>
        <w:rPr>
          <w:rFonts w:ascii="Arial" w:hAnsi="Arial" w:cs="Arial"/>
          <w:sz w:val="24"/>
        </w:rPr>
      </w:pPr>
      <w:r>
        <w:rPr>
          <w:rFonts w:ascii="Arial" w:hAnsi="Arial" w:cs="Arial"/>
          <w:sz w:val="24"/>
        </w:rPr>
        <w:tab/>
      </w:r>
      <w:r w:rsidR="006E5F25">
        <w:rPr>
          <w:rFonts w:ascii="Arial" w:hAnsi="Arial" w:cs="Arial"/>
          <w:sz w:val="24"/>
        </w:rPr>
        <w:t xml:space="preserve">Las distintas versiones del USB han evolucionado a través del tiempo y hoy en dia comercialmente tenemos el </w:t>
      </w:r>
      <w:r w:rsidR="006E5F25" w:rsidRPr="006E5F25">
        <w:rPr>
          <w:rFonts w:ascii="Arial" w:hAnsi="Arial" w:cs="Arial"/>
          <w:b/>
          <w:sz w:val="24"/>
        </w:rPr>
        <w:t xml:space="preserve">USB 1.0 </w:t>
      </w:r>
      <w:r w:rsidR="006E5F25" w:rsidRPr="006D33EF">
        <w:rPr>
          <w:rFonts w:ascii="Arial" w:hAnsi="Arial" w:cs="Arial"/>
          <w:sz w:val="24"/>
        </w:rPr>
        <w:t>(Baja velocidad)</w:t>
      </w:r>
      <w:r w:rsidR="006D33EF" w:rsidRPr="006D33EF">
        <w:rPr>
          <w:rFonts w:ascii="Arial" w:hAnsi="Arial" w:cs="Arial"/>
          <w:sz w:val="24"/>
        </w:rPr>
        <w:t xml:space="preserve"> 188Kb/s</w:t>
      </w:r>
      <w:r w:rsidR="006D33EF">
        <w:rPr>
          <w:rFonts w:ascii="Arial" w:hAnsi="Arial" w:cs="Arial"/>
          <w:b/>
          <w:sz w:val="24"/>
        </w:rPr>
        <w:t xml:space="preserve">, USB 1.1 </w:t>
      </w:r>
      <w:r w:rsidR="006D33EF" w:rsidRPr="006D33EF">
        <w:rPr>
          <w:rFonts w:ascii="Arial" w:hAnsi="Arial" w:cs="Arial"/>
          <w:sz w:val="24"/>
        </w:rPr>
        <w:t>(Velocidad completa) 1,5MB/s</w:t>
      </w:r>
      <w:r w:rsidR="006D33EF">
        <w:rPr>
          <w:rFonts w:ascii="Arial" w:hAnsi="Arial" w:cs="Arial"/>
          <w:b/>
          <w:sz w:val="24"/>
        </w:rPr>
        <w:t xml:space="preserve">, USB 2.0 </w:t>
      </w:r>
      <w:r w:rsidR="006D33EF" w:rsidRPr="006D33EF">
        <w:rPr>
          <w:rFonts w:ascii="Arial" w:hAnsi="Arial" w:cs="Arial"/>
          <w:sz w:val="24"/>
        </w:rPr>
        <w:t>(Alta velocidad) 35MB/s</w:t>
      </w:r>
      <w:r w:rsidR="006D33EF">
        <w:rPr>
          <w:rFonts w:ascii="Arial" w:hAnsi="Arial" w:cs="Arial"/>
          <w:b/>
          <w:sz w:val="24"/>
        </w:rPr>
        <w:t xml:space="preserve"> y USB 3.0 </w:t>
      </w:r>
      <w:r w:rsidR="006D33EF" w:rsidRPr="006D33EF">
        <w:rPr>
          <w:rFonts w:ascii="Arial" w:hAnsi="Arial" w:cs="Arial"/>
          <w:sz w:val="24"/>
        </w:rPr>
        <w:t>(Super alta velocidad) 600MB/s.</w:t>
      </w:r>
      <w:r w:rsidR="006D33EF">
        <w:rPr>
          <w:rFonts w:ascii="Arial" w:hAnsi="Arial" w:cs="Arial"/>
          <w:sz w:val="24"/>
        </w:rPr>
        <w:t xml:space="preserve"> En este proyecto</w:t>
      </w:r>
      <w:r w:rsidR="00A97813">
        <w:rPr>
          <w:rFonts w:ascii="Arial" w:hAnsi="Arial" w:cs="Arial"/>
          <w:sz w:val="24"/>
        </w:rPr>
        <w:t>, debido a</w:t>
      </w:r>
      <w:r w:rsidR="006D33EF">
        <w:rPr>
          <w:rFonts w:ascii="Arial" w:hAnsi="Arial" w:cs="Arial"/>
          <w:sz w:val="24"/>
        </w:rPr>
        <w:t xml:space="preserve"> las características de la placa </w:t>
      </w:r>
      <w:r w:rsidR="00A97813">
        <w:rPr>
          <w:rFonts w:ascii="Arial" w:hAnsi="Arial" w:cs="Arial"/>
          <w:sz w:val="24"/>
        </w:rPr>
        <w:t>de desarrollo de Cypre</w:t>
      </w:r>
      <w:r w:rsidR="007A3A91">
        <w:rPr>
          <w:rFonts w:ascii="Arial" w:hAnsi="Arial" w:cs="Arial"/>
          <w:sz w:val="24"/>
        </w:rPr>
        <w:t>s</w:t>
      </w:r>
      <w:r w:rsidR="00A97813">
        <w:rPr>
          <w:rFonts w:ascii="Arial" w:hAnsi="Arial" w:cs="Arial"/>
          <w:sz w:val="24"/>
        </w:rPr>
        <w:t xml:space="preserve">s se desarrolló y utilizó en el USB 2.0 y 3.0, cuya descripción es desplegada en el próximo punto. </w:t>
      </w:r>
    </w:p>
    <w:p w14:paraId="4A271542" w14:textId="77777777" w:rsidR="006D33EF" w:rsidRDefault="006D33EF" w:rsidP="00433FBE">
      <w:pPr>
        <w:spacing w:after="20"/>
        <w:rPr>
          <w:rFonts w:ascii="Arial" w:hAnsi="Arial" w:cs="Arial"/>
          <w:sz w:val="24"/>
        </w:rPr>
      </w:pPr>
    </w:p>
    <w:p w14:paraId="586762B6" w14:textId="4D4386DD" w:rsidR="002E0AA4" w:rsidRDefault="00250D90" w:rsidP="00B640D7">
      <w:pPr>
        <w:pStyle w:val="Prrafodelista"/>
        <w:numPr>
          <w:ilvl w:val="1"/>
          <w:numId w:val="6"/>
        </w:numPr>
        <w:spacing w:after="20"/>
        <w:outlineLvl w:val="2"/>
        <w:rPr>
          <w:rFonts w:ascii="Arial" w:hAnsi="Arial" w:cs="Arial"/>
          <w:b/>
          <w:sz w:val="28"/>
          <w:szCs w:val="28"/>
        </w:rPr>
      </w:pPr>
      <w:bookmarkStart w:id="24" w:name="_Toc465621239"/>
      <w:r w:rsidRPr="002E0AA4">
        <w:rPr>
          <w:rFonts w:ascii="Arial" w:hAnsi="Arial" w:cs="Arial"/>
          <w:b/>
          <w:sz w:val="28"/>
          <w:szCs w:val="28"/>
        </w:rPr>
        <w:t xml:space="preserve">- </w:t>
      </w:r>
      <w:r w:rsidR="006D33EF" w:rsidRPr="002E0AA4">
        <w:rPr>
          <w:rFonts w:ascii="Arial" w:hAnsi="Arial" w:cs="Arial"/>
          <w:b/>
          <w:sz w:val="28"/>
          <w:szCs w:val="28"/>
        </w:rPr>
        <w:t>Fundamentos del sistema USB 2.0</w:t>
      </w:r>
      <w:bookmarkEnd w:id="24"/>
      <w:r w:rsidRPr="002E0AA4">
        <w:rPr>
          <w:rFonts w:ascii="Arial" w:hAnsi="Arial" w:cs="Arial"/>
          <w:b/>
          <w:sz w:val="28"/>
          <w:szCs w:val="28"/>
        </w:rPr>
        <w:t xml:space="preserve"> </w:t>
      </w:r>
    </w:p>
    <w:p w14:paraId="1142C2E0" w14:textId="77777777" w:rsidR="005847F8" w:rsidRPr="002E0AA4" w:rsidRDefault="005847F8" w:rsidP="005847F8">
      <w:pPr>
        <w:pStyle w:val="Prrafodelista"/>
        <w:spacing w:after="20"/>
        <w:ind w:left="360"/>
        <w:rPr>
          <w:rFonts w:ascii="Arial" w:hAnsi="Arial" w:cs="Arial"/>
          <w:b/>
          <w:sz w:val="28"/>
          <w:szCs w:val="28"/>
        </w:rPr>
      </w:pPr>
    </w:p>
    <w:p w14:paraId="493ACE49" w14:textId="3838B14E" w:rsidR="00250D90" w:rsidRPr="002E0AA4" w:rsidRDefault="00250D90" w:rsidP="002E0AA4">
      <w:pPr>
        <w:spacing w:after="20"/>
        <w:rPr>
          <w:rFonts w:ascii="Arial" w:hAnsi="Arial" w:cs="Arial"/>
          <w:b/>
          <w:sz w:val="24"/>
        </w:rPr>
      </w:pPr>
      <w:r w:rsidRPr="002E0AA4">
        <w:rPr>
          <w:rFonts w:ascii="Arial" w:hAnsi="Arial" w:cs="Arial"/>
          <w:b/>
          <w:sz w:val="24"/>
        </w:rPr>
        <w:t>2.2.1 - Director</w:t>
      </w:r>
      <w:r w:rsidR="007A3A91">
        <w:rPr>
          <w:rFonts w:ascii="Arial" w:hAnsi="Arial" w:cs="Arial"/>
          <w:b/>
          <w:sz w:val="24"/>
        </w:rPr>
        <w:t>, Dispositivos y Concentradores</w:t>
      </w:r>
    </w:p>
    <w:p w14:paraId="7008A839" w14:textId="77777777" w:rsidR="006D33EF" w:rsidRDefault="006D33EF" w:rsidP="00433FBE">
      <w:pPr>
        <w:spacing w:after="20"/>
        <w:rPr>
          <w:rFonts w:ascii="Arial" w:hAnsi="Arial" w:cs="Arial"/>
          <w:b/>
          <w:sz w:val="24"/>
        </w:rPr>
      </w:pPr>
      <w:r>
        <w:rPr>
          <w:rFonts w:ascii="Arial" w:hAnsi="Arial" w:cs="Arial"/>
          <w:b/>
          <w:sz w:val="24"/>
        </w:rPr>
        <w:tab/>
      </w:r>
      <w:r>
        <w:rPr>
          <w:rFonts w:ascii="Arial" w:hAnsi="Arial" w:cs="Arial"/>
          <w:b/>
          <w:sz w:val="24"/>
        </w:rPr>
        <w:tab/>
      </w:r>
    </w:p>
    <w:p w14:paraId="172A8D84" w14:textId="77777777" w:rsidR="006D33EF" w:rsidRDefault="005847F8" w:rsidP="00A97813">
      <w:pPr>
        <w:spacing w:after="20"/>
        <w:jc w:val="both"/>
        <w:rPr>
          <w:rFonts w:ascii="Arial" w:hAnsi="Arial" w:cs="Arial"/>
          <w:sz w:val="24"/>
        </w:rPr>
      </w:pPr>
      <w:r>
        <w:rPr>
          <w:rFonts w:ascii="Arial" w:hAnsi="Arial" w:cs="Arial"/>
          <w:b/>
          <w:sz w:val="24"/>
        </w:rPr>
        <w:tab/>
      </w:r>
      <w:r w:rsidR="003A68EF">
        <w:rPr>
          <w:rFonts w:ascii="Arial" w:hAnsi="Arial" w:cs="Arial"/>
          <w:sz w:val="24"/>
        </w:rPr>
        <w:t xml:space="preserve">Un sistema USB es un diseño de comunicación </w:t>
      </w:r>
      <w:r w:rsidR="00D444F3">
        <w:rPr>
          <w:rFonts w:ascii="Arial" w:hAnsi="Arial" w:cs="Arial"/>
          <w:sz w:val="24"/>
        </w:rPr>
        <w:t xml:space="preserve">de </w:t>
      </w:r>
      <w:r w:rsidR="003A68EF">
        <w:rPr>
          <w:rFonts w:ascii="Arial" w:hAnsi="Arial" w:cs="Arial"/>
          <w:sz w:val="24"/>
        </w:rPr>
        <w:t xml:space="preserve">serie asincrónica con “host-centrado”, </w:t>
      </w:r>
      <w:r w:rsidR="00D444F3">
        <w:rPr>
          <w:rFonts w:ascii="Arial" w:hAnsi="Arial" w:cs="Arial"/>
          <w:sz w:val="24"/>
        </w:rPr>
        <w:t>el cual</w:t>
      </w:r>
      <w:r w:rsidR="003A68EF">
        <w:rPr>
          <w:rFonts w:ascii="Arial" w:hAnsi="Arial" w:cs="Arial"/>
          <w:sz w:val="24"/>
        </w:rPr>
        <w:t xml:space="preserve"> consiste en un solo anfitrión o director y varios </w:t>
      </w:r>
      <w:r w:rsidR="00CE45C3" w:rsidRPr="00CE45C3">
        <w:rPr>
          <w:rFonts w:ascii="Arial" w:hAnsi="Arial" w:cs="Arial"/>
          <w:sz w:val="24"/>
        </w:rPr>
        <w:t>dispositivos y concentradores</w:t>
      </w:r>
      <w:r w:rsidR="003A68EF" w:rsidRPr="00CE45C3">
        <w:rPr>
          <w:rFonts w:ascii="Arial" w:hAnsi="Arial" w:cs="Arial"/>
          <w:sz w:val="24"/>
        </w:rPr>
        <w:t xml:space="preserve"> conectados en una topología estrella por niveles</w:t>
      </w:r>
      <w:r w:rsidR="003A68EF">
        <w:rPr>
          <w:rFonts w:ascii="Arial" w:hAnsi="Arial" w:cs="Arial"/>
          <w:sz w:val="24"/>
        </w:rPr>
        <w:t xml:space="preserve">. La especificación USB 2.0 soporta tasas de transferencia de datos baja, completa y alta velocidad. Emplea una </w:t>
      </w:r>
      <w:r w:rsidR="003A68EF" w:rsidRPr="00CE45C3">
        <w:rPr>
          <w:rFonts w:ascii="Arial" w:hAnsi="Arial" w:cs="Arial"/>
          <w:sz w:val="24"/>
        </w:rPr>
        <w:t xml:space="preserve">comunicación </w:t>
      </w:r>
      <w:r w:rsidR="00CE45C3" w:rsidRPr="00CE45C3">
        <w:rPr>
          <w:rFonts w:ascii="Arial" w:hAnsi="Arial" w:cs="Arial"/>
          <w:sz w:val="24"/>
        </w:rPr>
        <w:t>con</w:t>
      </w:r>
      <w:r w:rsidR="003A68EF" w:rsidRPr="00CE45C3">
        <w:rPr>
          <w:rFonts w:ascii="Arial" w:hAnsi="Arial" w:cs="Arial"/>
          <w:sz w:val="24"/>
        </w:rPr>
        <w:t xml:space="preserve"> medio compartido de dos hilos con flujo de datos unidireccional con transiciones de la dirección del bus negociadas</w:t>
      </w:r>
      <w:r w:rsidR="003A68EF">
        <w:rPr>
          <w:rFonts w:ascii="Arial" w:hAnsi="Arial" w:cs="Arial"/>
          <w:sz w:val="24"/>
        </w:rPr>
        <w:t>.</w:t>
      </w:r>
    </w:p>
    <w:p w14:paraId="5683CFB4" w14:textId="77777777" w:rsidR="003A68EF" w:rsidRDefault="003A68EF" w:rsidP="00433FBE">
      <w:pPr>
        <w:spacing w:after="20"/>
        <w:rPr>
          <w:rFonts w:ascii="Arial" w:hAnsi="Arial" w:cs="Arial"/>
          <w:sz w:val="24"/>
        </w:rPr>
      </w:pPr>
    </w:p>
    <w:p w14:paraId="19C40290" w14:textId="77777777" w:rsidR="003A68EF" w:rsidRDefault="005847F8" w:rsidP="00A97813">
      <w:pPr>
        <w:spacing w:after="20"/>
        <w:jc w:val="both"/>
        <w:rPr>
          <w:rFonts w:ascii="Arial" w:hAnsi="Arial" w:cs="Arial"/>
          <w:sz w:val="24"/>
        </w:rPr>
      </w:pPr>
      <w:r>
        <w:rPr>
          <w:rFonts w:ascii="Arial" w:hAnsi="Arial" w:cs="Arial"/>
          <w:sz w:val="24"/>
        </w:rPr>
        <w:tab/>
      </w:r>
      <w:r w:rsidR="003A68EF">
        <w:rPr>
          <w:rFonts w:ascii="Arial" w:hAnsi="Arial" w:cs="Arial"/>
          <w:sz w:val="24"/>
        </w:rPr>
        <w:t xml:space="preserve">El sistema USB tiene un solo maestro, el director (normalmente una computadora). Los dispositivos implementan funciones </w:t>
      </w:r>
      <w:r w:rsidR="00401ED4">
        <w:rPr>
          <w:rFonts w:ascii="Arial" w:hAnsi="Arial" w:cs="Arial"/>
          <w:sz w:val="24"/>
        </w:rPr>
        <w:t>específicas</w:t>
      </w:r>
      <w:r w:rsidR="003A68EF">
        <w:rPr>
          <w:rFonts w:ascii="Arial" w:hAnsi="Arial" w:cs="Arial"/>
          <w:sz w:val="24"/>
        </w:rPr>
        <w:t xml:space="preserve"> y transferencias de información hacia </w:t>
      </w:r>
      <w:r w:rsidR="00264786">
        <w:rPr>
          <w:rFonts w:ascii="Arial" w:hAnsi="Arial" w:cs="Arial"/>
          <w:sz w:val="24"/>
        </w:rPr>
        <w:t xml:space="preserve">el director </w:t>
      </w:r>
      <w:r w:rsidR="003A68EF">
        <w:rPr>
          <w:rFonts w:ascii="Arial" w:hAnsi="Arial" w:cs="Arial"/>
          <w:sz w:val="24"/>
        </w:rPr>
        <w:t xml:space="preserve">y desde el director. El director administra el bus y es el responsable de detectar un dispositivo </w:t>
      </w:r>
      <w:r w:rsidR="00401ED4">
        <w:rPr>
          <w:rFonts w:ascii="Arial" w:hAnsi="Arial" w:cs="Arial"/>
          <w:sz w:val="24"/>
        </w:rPr>
        <w:t>así</w:t>
      </w:r>
      <w:r w:rsidR="003A68EF">
        <w:rPr>
          <w:rFonts w:ascii="Arial" w:hAnsi="Arial" w:cs="Arial"/>
          <w:sz w:val="24"/>
        </w:rPr>
        <w:t xml:space="preserve"> como </w:t>
      </w:r>
      <w:r w:rsidR="00401ED4">
        <w:rPr>
          <w:rFonts w:ascii="Arial" w:hAnsi="Arial" w:cs="Arial"/>
          <w:sz w:val="24"/>
        </w:rPr>
        <w:t>también</w:t>
      </w:r>
      <w:r w:rsidR="003A68EF">
        <w:rPr>
          <w:rFonts w:ascii="Arial" w:hAnsi="Arial" w:cs="Arial"/>
          <w:sz w:val="24"/>
        </w:rPr>
        <w:t xml:space="preserve"> iniciar y manejar las transferencias entre dispositivos. Los concentradores son </w:t>
      </w:r>
      <w:r w:rsidR="00264786" w:rsidRPr="00CE45C3">
        <w:rPr>
          <w:rFonts w:ascii="Arial" w:hAnsi="Arial" w:cs="Arial"/>
          <w:sz w:val="24"/>
        </w:rPr>
        <w:t>terminales</w:t>
      </w:r>
      <w:r w:rsidR="008B4B88">
        <w:rPr>
          <w:rFonts w:ascii="Arial" w:hAnsi="Arial" w:cs="Arial"/>
          <w:sz w:val="24"/>
        </w:rPr>
        <w:t xml:space="preserve"> que tienen un puerto de subida de flujo y </w:t>
      </w:r>
      <w:r w:rsidR="00401ED4">
        <w:rPr>
          <w:rFonts w:ascii="Arial" w:hAnsi="Arial" w:cs="Arial"/>
          <w:sz w:val="24"/>
        </w:rPr>
        <w:t>múltiples</w:t>
      </w:r>
      <w:r w:rsidR="00264786">
        <w:rPr>
          <w:rFonts w:ascii="Arial" w:hAnsi="Arial" w:cs="Arial"/>
          <w:sz w:val="24"/>
        </w:rPr>
        <w:t xml:space="preserve"> puertos de bajada de flujo. Lo que permite conectar</w:t>
      </w:r>
      <w:r w:rsidR="008B4B88">
        <w:rPr>
          <w:rFonts w:ascii="Arial" w:hAnsi="Arial" w:cs="Arial"/>
          <w:sz w:val="24"/>
        </w:rPr>
        <w:t xml:space="preserve"> </w:t>
      </w:r>
      <w:r w:rsidR="00401ED4">
        <w:rPr>
          <w:rFonts w:ascii="Arial" w:hAnsi="Arial" w:cs="Arial"/>
          <w:sz w:val="24"/>
        </w:rPr>
        <w:t>múltiples</w:t>
      </w:r>
      <w:r w:rsidR="008B4B88">
        <w:rPr>
          <w:rFonts w:ascii="Arial" w:hAnsi="Arial" w:cs="Arial"/>
          <w:sz w:val="24"/>
        </w:rPr>
        <w:t xml:space="preserve"> dispositivos con el director, creando una topología po</w:t>
      </w:r>
      <w:r w:rsidR="00264786">
        <w:rPr>
          <w:rFonts w:ascii="Arial" w:hAnsi="Arial" w:cs="Arial"/>
          <w:sz w:val="24"/>
        </w:rPr>
        <w:t>r niveles. Asociado al director</w:t>
      </w:r>
      <w:r w:rsidR="008B4B88">
        <w:rPr>
          <w:rFonts w:ascii="Arial" w:hAnsi="Arial" w:cs="Arial"/>
          <w:sz w:val="24"/>
        </w:rPr>
        <w:t xml:space="preserve"> se encuentra el controlador de director</w:t>
      </w:r>
      <w:r w:rsidR="00264786">
        <w:rPr>
          <w:rFonts w:ascii="Arial" w:hAnsi="Arial" w:cs="Arial"/>
          <w:sz w:val="24"/>
        </w:rPr>
        <w:t>,</w:t>
      </w:r>
      <w:r w:rsidR="008B4B88">
        <w:rPr>
          <w:rFonts w:ascii="Arial" w:hAnsi="Arial" w:cs="Arial"/>
          <w:sz w:val="24"/>
        </w:rPr>
        <w:t xml:space="preserve"> que maneja l</w:t>
      </w:r>
      <w:r w:rsidR="00264786">
        <w:rPr>
          <w:rFonts w:ascii="Arial" w:hAnsi="Arial" w:cs="Arial"/>
          <w:sz w:val="24"/>
        </w:rPr>
        <w:t>a comunicación entre este</w:t>
      </w:r>
      <w:r w:rsidR="008B4B88">
        <w:rPr>
          <w:rFonts w:ascii="Arial" w:hAnsi="Arial" w:cs="Arial"/>
          <w:sz w:val="24"/>
        </w:rPr>
        <w:t xml:space="preserve"> y diversos dispositivos. Cada </w:t>
      </w:r>
      <w:r w:rsidR="00264786">
        <w:rPr>
          <w:rFonts w:ascii="Arial" w:hAnsi="Arial" w:cs="Arial"/>
          <w:sz w:val="24"/>
        </w:rPr>
        <w:t xml:space="preserve">uno de estos </w:t>
      </w:r>
      <w:r w:rsidR="008B4B88">
        <w:rPr>
          <w:rFonts w:ascii="Arial" w:hAnsi="Arial" w:cs="Arial"/>
          <w:sz w:val="24"/>
        </w:rPr>
        <w:t>controlador</w:t>
      </w:r>
      <w:r w:rsidR="00264786">
        <w:rPr>
          <w:rFonts w:ascii="Arial" w:hAnsi="Arial" w:cs="Arial"/>
          <w:sz w:val="24"/>
        </w:rPr>
        <w:t>es</w:t>
      </w:r>
      <w:r w:rsidR="008B4B88">
        <w:rPr>
          <w:rFonts w:ascii="Arial" w:hAnsi="Arial" w:cs="Arial"/>
          <w:sz w:val="24"/>
        </w:rPr>
        <w:t xml:space="preserve"> tiene </w:t>
      </w:r>
      <w:proofErr w:type="gramStart"/>
      <w:r w:rsidR="008B4B88">
        <w:rPr>
          <w:rFonts w:ascii="Arial" w:hAnsi="Arial" w:cs="Arial"/>
          <w:sz w:val="24"/>
        </w:rPr>
        <w:t>un concentrador raíz asociado</w:t>
      </w:r>
      <w:proofErr w:type="gramEnd"/>
      <w:r w:rsidR="008B4B88">
        <w:rPr>
          <w:rFonts w:ascii="Arial" w:hAnsi="Arial" w:cs="Arial"/>
          <w:sz w:val="24"/>
        </w:rPr>
        <w:t xml:space="preserve"> a </w:t>
      </w:r>
      <w:r w:rsidR="00401ED4">
        <w:rPr>
          <w:rFonts w:ascii="Arial" w:hAnsi="Arial" w:cs="Arial"/>
          <w:sz w:val="24"/>
        </w:rPr>
        <w:t>él</w:t>
      </w:r>
      <w:r w:rsidR="008B4B88">
        <w:rPr>
          <w:rFonts w:ascii="Arial" w:hAnsi="Arial" w:cs="Arial"/>
          <w:sz w:val="24"/>
        </w:rPr>
        <w:t xml:space="preserve">. Un máximo de 127 dispositivos pueden ser conectados al controlador director con no </w:t>
      </w:r>
      <w:r w:rsidR="00401ED4">
        <w:rPr>
          <w:rFonts w:ascii="Arial" w:hAnsi="Arial" w:cs="Arial"/>
          <w:sz w:val="24"/>
        </w:rPr>
        <w:t>más</w:t>
      </w:r>
      <w:r w:rsidR="008B4B88">
        <w:rPr>
          <w:rFonts w:ascii="Arial" w:hAnsi="Arial" w:cs="Arial"/>
          <w:sz w:val="24"/>
        </w:rPr>
        <w:t xml:space="preserve"> de 7 niveles (incluido el concentrador raíz). Como el director es siempre el maestro del bus, la dirección USB de SALIDA </w:t>
      </w:r>
      <w:r w:rsidR="00401ED4">
        <w:rPr>
          <w:rFonts w:ascii="Arial" w:hAnsi="Arial" w:cs="Arial"/>
          <w:sz w:val="24"/>
        </w:rPr>
        <w:t>u</w:t>
      </w:r>
      <w:r w:rsidR="008B4B88">
        <w:rPr>
          <w:rFonts w:ascii="Arial" w:hAnsi="Arial" w:cs="Arial"/>
          <w:sz w:val="24"/>
        </w:rPr>
        <w:t xml:space="preserve"> OUT, hace referencia a la dirección desde el </w:t>
      </w:r>
      <w:r w:rsidR="00264786">
        <w:rPr>
          <w:rFonts w:ascii="Arial" w:hAnsi="Arial" w:cs="Arial"/>
          <w:sz w:val="24"/>
        </w:rPr>
        <w:t>director hacia el dispositivo, mientras que</w:t>
      </w:r>
      <w:r w:rsidR="008B4B88">
        <w:rPr>
          <w:rFonts w:ascii="Arial" w:hAnsi="Arial" w:cs="Arial"/>
          <w:sz w:val="24"/>
        </w:rPr>
        <w:t xml:space="preserve"> una ENTRADA o IN hace referencia a la dirección desde el dispositivo hacia el director.</w:t>
      </w:r>
    </w:p>
    <w:p w14:paraId="0FA2FD72" w14:textId="77777777" w:rsidR="008B4B88" w:rsidRDefault="008B4B88" w:rsidP="0002490B">
      <w:pPr>
        <w:spacing w:after="20"/>
        <w:jc w:val="both"/>
        <w:rPr>
          <w:rFonts w:ascii="Arial" w:hAnsi="Arial" w:cs="Arial"/>
          <w:sz w:val="24"/>
        </w:rPr>
      </w:pPr>
    </w:p>
    <w:p w14:paraId="7AE1BB8D" w14:textId="23C6C0C0" w:rsidR="00250D90" w:rsidRPr="002B4D25" w:rsidRDefault="00250D90" w:rsidP="0002490B">
      <w:pPr>
        <w:spacing w:after="20"/>
        <w:jc w:val="both"/>
        <w:rPr>
          <w:rFonts w:ascii="Arial" w:hAnsi="Arial" w:cs="Arial"/>
          <w:b/>
          <w:sz w:val="24"/>
        </w:rPr>
      </w:pPr>
      <w:r w:rsidRPr="002B4D25">
        <w:rPr>
          <w:rFonts w:ascii="Arial" w:hAnsi="Arial" w:cs="Arial"/>
          <w:b/>
          <w:sz w:val="24"/>
        </w:rPr>
        <w:t xml:space="preserve">2.2.2 – </w:t>
      </w:r>
      <w:r w:rsidR="00401ED4" w:rsidRPr="002B4D25">
        <w:rPr>
          <w:rFonts w:ascii="Arial" w:hAnsi="Arial" w:cs="Arial"/>
          <w:b/>
          <w:sz w:val="24"/>
        </w:rPr>
        <w:t>Tuberías</w:t>
      </w:r>
      <w:r w:rsidR="007A3A91">
        <w:rPr>
          <w:rFonts w:ascii="Arial" w:hAnsi="Arial" w:cs="Arial"/>
          <w:b/>
          <w:sz w:val="24"/>
        </w:rPr>
        <w:t xml:space="preserve"> y puntos de llegada</w:t>
      </w:r>
    </w:p>
    <w:p w14:paraId="40E518D1" w14:textId="77777777" w:rsidR="00250D90" w:rsidRDefault="00250D90" w:rsidP="0002490B">
      <w:pPr>
        <w:spacing w:after="20"/>
        <w:jc w:val="both"/>
        <w:rPr>
          <w:rFonts w:ascii="Arial" w:hAnsi="Arial" w:cs="Arial"/>
          <w:sz w:val="24"/>
        </w:rPr>
      </w:pPr>
    </w:p>
    <w:p w14:paraId="2FF5E8DC" w14:textId="7A7B1DC1" w:rsidR="008B4B88" w:rsidRDefault="005847F8" w:rsidP="0002490B">
      <w:pPr>
        <w:spacing w:after="20"/>
        <w:jc w:val="both"/>
        <w:rPr>
          <w:rFonts w:ascii="Arial" w:hAnsi="Arial" w:cs="Arial"/>
          <w:sz w:val="24"/>
        </w:rPr>
      </w:pPr>
      <w:r>
        <w:rPr>
          <w:rFonts w:ascii="Arial" w:hAnsi="Arial" w:cs="Arial"/>
          <w:sz w:val="24"/>
        </w:rPr>
        <w:tab/>
      </w:r>
      <w:r w:rsidR="008B4B88">
        <w:rPr>
          <w:rFonts w:ascii="Arial" w:hAnsi="Arial" w:cs="Arial"/>
          <w:sz w:val="24"/>
        </w:rPr>
        <w:t xml:space="preserve">La transferencia de información USB puede darse entre el software director y una entidad lógica en el dispositivo llamada punto de llegada (End point en </w:t>
      </w:r>
      <w:r w:rsidR="00401ED4">
        <w:rPr>
          <w:rFonts w:ascii="Arial" w:hAnsi="Arial" w:cs="Arial"/>
          <w:sz w:val="24"/>
        </w:rPr>
        <w:t>inglés</w:t>
      </w:r>
      <w:r w:rsidR="008B4B88">
        <w:rPr>
          <w:rFonts w:ascii="Arial" w:hAnsi="Arial" w:cs="Arial"/>
          <w:sz w:val="24"/>
        </w:rPr>
        <w:t xml:space="preserve">) a través de un canal lógico. Un dispositivo USB puede tener hasta 32 </w:t>
      </w:r>
      <w:r w:rsidR="00F267D2">
        <w:rPr>
          <w:rFonts w:ascii="Arial" w:hAnsi="Arial" w:cs="Arial"/>
          <w:sz w:val="24"/>
        </w:rPr>
        <w:t xml:space="preserve">canales lógicos  </w:t>
      </w:r>
      <w:r w:rsidR="008B4B88">
        <w:rPr>
          <w:rFonts w:ascii="Arial" w:hAnsi="Arial" w:cs="Arial"/>
          <w:sz w:val="24"/>
        </w:rPr>
        <w:t>activ</w:t>
      </w:r>
      <w:r w:rsidR="00F267D2">
        <w:rPr>
          <w:rFonts w:ascii="Arial" w:hAnsi="Arial" w:cs="Arial"/>
          <w:sz w:val="24"/>
        </w:rPr>
        <w:t>o</w:t>
      </w:r>
      <w:r w:rsidR="008B4B88">
        <w:rPr>
          <w:rFonts w:ascii="Arial" w:hAnsi="Arial" w:cs="Arial"/>
          <w:sz w:val="24"/>
        </w:rPr>
        <w:t xml:space="preserve">s, 16 para transferencias de salida y 16 de entrada. Una interface es una colección de puntos de llegada que funcionan juntos para implementar una función </w:t>
      </w:r>
      <w:r w:rsidR="00401ED4">
        <w:rPr>
          <w:rFonts w:ascii="Arial" w:hAnsi="Arial" w:cs="Arial"/>
          <w:sz w:val="24"/>
        </w:rPr>
        <w:t>específica</w:t>
      </w:r>
      <w:r w:rsidR="008B4B88">
        <w:rPr>
          <w:rFonts w:ascii="Arial" w:hAnsi="Arial" w:cs="Arial"/>
          <w:sz w:val="24"/>
        </w:rPr>
        <w:t>.</w:t>
      </w:r>
    </w:p>
    <w:p w14:paraId="07F31F16" w14:textId="77777777" w:rsidR="008B4B88" w:rsidRDefault="008B4B88" w:rsidP="0002490B">
      <w:pPr>
        <w:spacing w:after="20"/>
        <w:jc w:val="both"/>
        <w:rPr>
          <w:rFonts w:ascii="Arial" w:hAnsi="Arial" w:cs="Arial"/>
          <w:sz w:val="24"/>
        </w:rPr>
      </w:pPr>
      <w:r>
        <w:rPr>
          <w:rFonts w:ascii="Arial" w:hAnsi="Arial" w:cs="Arial"/>
          <w:sz w:val="24"/>
        </w:rPr>
        <w:tab/>
      </w:r>
    </w:p>
    <w:p w14:paraId="14FC3655" w14:textId="3422B528" w:rsidR="00250D90" w:rsidRPr="002B4D25" w:rsidRDefault="007A3A91" w:rsidP="0002490B">
      <w:pPr>
        <w:spacing w:after="20"/>
        <w:jc w:val="both"/>
        <w:rPr>
          <w:rFonts w:ascii="Arial" w:hAnsi="Arial" w:cs="Arial"/>
          <w:b/>
          <w:sz w:val="24"/>
        </w:rPr>
      </w:pPr>
      <w:r>
        <w:rPr>
          <w:rFonts w:ascii="Arial" w:hAnsi="Arial" w:cs="Arial"/>
          <w:b/>
          <w:sz w:val="24"/>
        </w:rPr>
        <w:t>2.2.3 – Descriptores</w:t>
      </w:r>
      <w:r w:rsidR="00250D90" w:rsidRPr="002B4D25">
        <w:rPr>
          <w:rFonts w:ascii="Arial" w:hAnsi="Arial" w:cs="Arial"/>
          <w:b/>
          <w:sz w:val="24"/>
        </w:rPr>
        <w:tab/>
      </w:r>
    </w:p>
    <w:p w14:paraId="2ABD1C38" w14:textId="77777777" w:rsidR="00250D90" w:rsidRDefault="00250D90" w:rsidP="0002490B">
      <w:pPr>
        <w:spacing w:after="20"/>
        <w:jc w:val="both"/>
        <w:rPr>
          <w:rFonts w:ascii="Arial" w:hAnsi="Arial" w:cs="Arial"/>
          <w:sz w:val="24"/>
        </w:rPr>
      </w:pPr>
    </w:p>
    <w:p w14:paraId="33F052CE" w14:textId="77777777" w:rsidR="000E6C05" w:rsidRDefault="005847F8" w:rsidP="0002490B">
      <w:pPr>
        <w:spacing w:after="20"/>
        <w:jc w:val="both"/>
        <w:rPr>
          <w:rFonts w:ascii="Arial" w:hAnsi="Arial" w:cs="Arial"/>
          <w:sz w:val="24"/>
        </w:rPr>
      </w:pPr>
      <w:r>
        <w:rPr>
          <w:rFonts w:ascii="Arial" w:hAnsi="Arial" w:cs="Arial"/>
          <w:sz w:val="24"/>
        </w:rPr>
        <w:tab/>
      </w:r>
      <w:r w:rsidR="008B4B88">
        <w:rPr>
          <w:rFonts w:ascii="Arial" w:hAnsi="Arial" w:cs="Arial"/>
          <w:sz w:val="24"/>
        </w:rPr>
        <w:t xml:space="preserve">Los dispositivos USB se describen a </w:t>
      </w:r>
      <w:r w:rsidR="00401ED4">
        <w:rPr>
          <w:rFonts w:ascii="Arial" w:hAnsi="Arial" w:cs="Arial"/>
          <w:sz w:val="24"/>
        </w:rPr>
        <w:t>sí</w:t>
      </w:r>
      <w:r w:rsidR="008B4B88">
        <w:rPr>
          <w:rFonts w:ascii="Arial" w:hAnsi="Arial" w:cs="Arial"/>
          <w:sz w:val="24"/>
        </w:rPr>
        <w:t xml:space="preserve"> mismos al director usando una cadena de información (bytes) conocidos como descriptores (decriptors en </w:t>
      </w:r>
      <w:r w:rsidR="00401ED4">
        <w:rPr>
          <w:rFonts w:ascii="Arial" w:hAnsi="Arial" w:cs="Arial"/>
          <w:sz w:val="24"/>
        </w:rPr>
        <w:t>inglés</w:t>
      </w:r>
      <w:r w:rsidR="008B4B88">
        <w:rPr>
          <w:rFonts w:ascii="Arial" w:hAnsi="Arial" w:cs="Arial"/>
          <w:sz w:val="24"/>
        </w:rPr>
        <w:t xml:space="preserve">). Los descriptores </w:t>
      </w:r>
      <w:r w:rsidR="00401ED4">
        <w:rPr>
          <w:rFonts w:ascii="Arial" w:hAnsi="Arial" w:cs="Arial"/>
          <w:sz w:val="24"/>
        </w:rPr>
        <w:t>contienen</w:t>
      </w:r>
      <w:r w:rsidR="008B4B88">
        <w:rPr>
          <w:rFonts w:ascii="Arial" w:hAnsi="Arial" w:cs="Arial"/>
          <w:sz w:val="24"/>
        </w:rPr>
        <w:t xml:space="preserve"> información</w:t>
      </w:r>
      <w:r w:rsidR="00D67CBC">
        <w:rPr>
          <w:rFonts w:ascii="Arial" w:hAnsi="Arial" w:cs="Arial"/>
          <w:sz w:val="24"/>
        </w:rPr>
        <w:t>,</w:t>
      </w:r>
      <w:r w:rsidR="008B4B88">
        <w:rPr>
          <w:rFonts w:ascii="Arial" w:hAnsi="Arial" w:cs="Arial"/>
          <w:sz w:val="24"/>
        </w:rPr>
        <w:t xml:space="preserve"> tal</w:t>
      </w:r>
      <w:r w:rsidR="00D67CBC">
        <w:rPr>
          <w:rFonts w:ascii="Arial" w:hAnsi="Arial" w:cs="Arial"/>
          <w:sz w:val="24"/>
        </w:rPr>
        <w:t>es</w:t>
      </w:r>
      <w:r w:rsidR="008B4B88">
        <w:rPr>
          <w:rFonts w:ascii="Arial" w:hAnsi="Arial" w:cs="Arial"/>
          <w:sz w:val="24"/>
        </w:rPr>
        <w:t xml:space="preserve"> como la función que el dispositivo implementa, el fabricante, </w:t>
      </w:r>
      <w:r w:rsidR="00D67CBC">
        <w:rPr>
          <w:rFonts w:ascii="Arial" w:hAnsi="Arial" w:cs="Arial"/>
          <w:sz w:val="24"/>
        </w:rPr>
        <w:t xml:space="preserve">la </w:t>
      </w:r>
      <w:r w:rsidR="008B4B88">
        <w:rPr>
          <w:rFonts w:ascii="Arial" w:hAnsi="Arial" w:cs="Arial"/>
          <w:sz w:val="24"/>
        </w:rPr>
        <w:t>cantidad de puntos de llegada e información de clase especifica</w:t>
      </w:r>
      <w:r w:rsidR="008B4B88" w:rsidRPr="00CE45C3">
        <w:rPr>
          <w:rFonts w:ascii="Arial" w:hAnsi="Arial" w:cs="Arial"/>
          <w:sz w:val="24"/>
        </w:rPr>
        <w:t xml:space="preserve">. Los primeros 2 bytes de cualquier </w:t>
      </w:r>
      <w:r w:rsidR="00557FC5" w:rsidRPr="00CE45C3">
        <w:rPr>
          <w:rFonts w:ascii="Arial" w:hAnsi="Arial" w:cs="Arial"/>
          <w:sz w:val="24"/>
        </w:rPr>
        <w:t>descriptor</w:t>
      </w:r>
      <w:r w:rsidR="008B4B88" w:rsidRPr="00CE45C3">
        <w:rPr>
          <w:rFonts w:ascii="Arial" w:hAnsi="Arial" w:cs="Arial"/>
          <w:sz w:val="24"/>
        </w:rPr>
        <w:t xml:space="preserve"> es</w:t>
      </w:r>
      <w:r w:rsidR="00CE45C3" w:rsidRPr="00CE45C3">
        <w:rPr>
          <w:rFonts w:ascii="Arial" w:hAnsi="Arial" w:cs="Arial"/>
          <w:sz w:val="24"/>
        </w:rPr>
        <w:t xml:space="preserve">pecifican la longitud y el tipo </w:t>
      </w:r>
      <w:r w:rsidR="008B4B88" w:rsidRPr="00CE45C3">
        <w:rPr>
          <w:rFonts w:ascii="Arial" w:hAnsi="Arial" w:cs="Arial"/>
          <w:sz w:val="24"/>
        </w:rPr>
        <w:t>respectivamente</w:t>
      </w:r>
      <w:r w:rsidR="00D67CBC">
        <w:rPr>
          <w:rFonts w:ascii="Arial" w:hAnsi="Arial" w:cs="Arial"/>
          <w:sz w:val="24"/>
        </w:rPr>
        <w:t xml:space="preserve">. En general, los dispositivos poseen </w:t>
      </w:r>
      <w:r w:rsidR="007F6B2F">
        <w:rPr>
          <w:rFonts w:ascii="Arial" w:hAnsi="Arial" w:cs="Arial"/>
          <w:sz w:val="24"/>
        </w:rPr>
        <w:t>los siguientes descriptores:</w:t>
      </w:r>
    </w:p>
    <w:p w14:paraId="25A58719" w14:textId="77777777" w:rsidR="000E6C05" w:rsidRDefault="000E6C05" w:rsidP="0002490B">
      <w:pPr>
        <w:spacing w:after="20"/>
        <w:jc w:val="both"/>
        <w:rPr>
          <w:rFonts w:ascii="Arial" w:hAnsi="Arial" w:cs="Arial"/>
          <w:sz w:val="24"/>
        </w:rPr>
      </w:pPr>
    </w:p>
    <w:p w14:paraId="5A3C90E3" w14:textId="77777777" w:rsidR="000E6C05" w:rsidRPr="000E6C05" w:rsidRDefault="000E6C05" w:rsidP="0002490B">
      <w:pPr>
        <w:pStyle w:val="Prrafodelista"/>
        <w:numPr>
          <w:ilvl w:val="0"/>
          <w:numId w:val="4"/>
        </w:numPr>
        <w:spacing w:after="20"/>
        <w:jc w:val="both"/>
        <w:rPr>
          <w:rFonts w:ascii="Arial" w:hAnsi="Arial" w:cs="Arial"/>
          <w:sz w:val="24"/>
        </w:rPr>
      </w:pPr>
      <w:r w:rsidRPr="000E6C05">
        <w:rPr>
          <w:rFonts w:ascii="Arial" w:hAnsi="Arial" w:cs="Arial"/>
          <w:sz w:val="24"/>
        </w:rPr>
        <w:t>Descriptores de dispositivo</w:t>
      </w:r>
    </w:p>
    <w:p w14:paraId="608F4741" w14:textId="77777777" w:rsidR="000E6C05" w:rsidRPr="000E6C05" w:rsidRDefault="000E6C05" w:rsidP="0002490B">
      <w:pPr>
        <w:pStyle w:val="Prrafodelista"/>
        <w:numPr>
          <w:ilvl w:val="0"/>
          <w:numId w:val="4"/>
        </w:numPr>
        <w:spacing w:after="20"/>
        <w:jc w:val="both"/>
        <w:rPr>
          <w:rFonts w:ascii="Arial" w:hAnsi="Arial" w:cs="Arial"/>
          <w:sz w:val="24"/>
        </w:rPr>
      </w:pPr>
      <w:r w:rsidRPr="000E6C05">
        <w:rPr>
          <w:rFonts w:ascii="Arial" w:hAnsi="Arial" w:cs="Arial"/>
          <w:sz w:val="24"/>
        </w:rPr>
        <w:t>Descriptores de configuración</w:t>
      </w:r>
    </w:p>
    <w:p w14:paraId="73AD6CF0" w14:textId="77777777" w:rsidR="000E6C05" w:rsidRPr="000E6C05" w:rsidRDefault="000E6C05" w:rsidP="0002490B">
      <w:pPr>
        <w:pStyle w:val="Prrafodelista"/>
        <w:numPr>
          <w:ilvl w:val="0"/>
          <w:numId w:val="4"/>
        </w:numPr>
        <w:spacing w:after="20"/>
        <w:jc w:val="both"/>
        <w:rPr>
          <w:rFonts w:ascii="Arial" w:hAnsi="Arial" w:cs="Arial"/>
          <w:sz w:val="24"/>
        </w:rPr>
      </w:pPr>
      <w:r w:rsidRPr="000E6C05">
        <w:rPr>
          <w:rFonts w:ascii="Arial" w:hAnsi="Arial" w:cs="Arial"/>
          <w:sz w:val="24"/>
        </w:rPr>
        <w:t>Descriptores de interface</w:t>
      </w:r>
    </w:p>
    <w:p w14:paraId="5F393BB5" w14:textId="77777777" w:rsidR="000E6C05" w:rsidRPr="000E6C05" w:rsidRDefault="000E6C05" w:rsidP="0002490B">
      <w:pPr>
        <w:pStyle w:val="Prrafodelista"/>
        <w:numPr>
          <w:ilvl w:val="0"/>
          <w:numId w:val="4"/>
        </w:numPr>
        <w:spacing w:after="20"/>
        <w:jc w:val="both"/>
        <w:rPr>
          <w:rFonts w:ascii="Arial" w:hAnsi="Arial" w:cs="Arial"/>
          <w:sz w:val="24"/>
        </w:rPr>
      </w:pPr>
      <w:r w:rsidRPr="000E6C05">
        <w:rPr>
          <w:rFonts w:ascii="Arial" w:hAnsi="Arial" w:cs="Arial"/>
          <w:sz w:val="24"/>
        </w:rPr>
        <w:t>Descriptores de puntos de llegada</w:t>
      </w:r>
    </w:p>
    <w:p w14:paraId="31B466CC" w14:textId="77777777" w:rsidR="000E6C05" w:rsidRDefault="000E6C05" w:rsidP="0002490B">
      <w:pPr>
        <w:pStyle w:val="Prrafodelista"/>
        <w:numPr>
          <w:ilvl w:val="0"/>
          <w:numId w:val="4"/>
        </w:numPr>
        <w:spacing w:after="20"/>
        <w:jc w:val="both"/>
        <w:rPr>
          <w:rFonts w:ascii="Arial" w:hAnsi="Arial" w:cs="Arial"/>
          <w:sz w:val="24"/>
        </w:rPr>
      </w:pPr>
      <w:r w:rsidRPr="000E6C05">
        <w:rPr>
          <w:rFonts w:ascii="Arial" w:hAnsi="Arial" w:cs="Arial"/>
          <w:sz w:val="24"/>
        </w:rPr>
        <w:t>Descriptores de cadena</w:t>
      </w:r>
    </w:p>
    <w:p w14:paraId="70D863FE" w14:textId="77777777" w:rsidR="000E6C05" w:rsidRDefault="000E6C05" w:rsidP="0002490B">
      <w:pPr>
        <w:spacing w:after="20"/>
        <w:jc w:val="both"/>
        <w:rPr>
          <w:rFonts w:ascii="Arial" w:hAnsi="Arial" w:cs="Arial"/>
          <w:sz w:val="24"/>
        </w:rPr>
      </w:pPr>
    </w:p>
    <w:p w14:paraId="3880F6D8" w14:textId="16F847B4" w:rsidR="00250D90" w:rsidRPr="00250D90" w:rsidRDefault="005847F8" w:rsidP="0002490B">
      <w:pPr>
        <w:spacing w:after="20"/>
        <w:jc w:val="both"/>
        <w:rPr>
          <w:rFonts w:ascii="Arial" w:hAnsi="Arial" w:cs="Arial"/>
          <w:sz w:val="24"/>
        </w:rPr>
      </w:pPr>
      <w:r>
        <w:rPr>
          <w:rFonts w:ascii="Arial" w:hAnsi="Arial" w:cs="Arial"/>
          <w:sz w:val="24"/>
        </w:rPr>
        <w:tab/>
      </w:r>
      <w:r w:rsidR="00250D90" w:rsidRPr="00250D90">
        <w:rPr>
          <w:rFonts w:ascii="Arial" w:hAnsi="Arial" w:cs="Arial"/>
          <w:sz w:val="24"/>
        </w:rPr>
        <w:t>Un descriptor de dispositivo especifica el ID de</w:t>
      </w:r>
      <w:r w:rsidR="00D64361">
        <w:rPr>
          <w:rFonts w:ascii="Arial" w:hAnsi="Arial" w:cs="Arial"/>
          <w:sz w:val="24"/>
        </w:rPr>
        <w:t>l</w:t>
      </w:r>
      <w:r w:rsidR="00250D90" w:rsidRPr="00250D90">
        <w:rPr>
          <w:rFonts w:ascii="Arial" w:hAnsi="Arial" w:cs="Arial"/>
          <w:sz w:val="24"/>
        </w:rPr>
        <w:t xml:space="preserve"> producto (PID) </w:t>
      </w:r>
      <w:r w:rsidR="00557FC5" w:rsidRPr="00250D90">
        <w:rPr>
          <w:rFonts w:ascii="Arial" w:hAnsi="Arial" w:cs="Arial"/>
          <w:sz w:val="24"/>
        </w:rPr>
        <w:t>e</w:t>
      </w:r>
      <w:r w:rsidR="00250D90" w:rsidRPr="00250D90">
        <w:rPr>
          <w:rFonts w:ascii="Arial" w:hAnsi="Arial" w:cs="Arial"/>
          <w:sz w:val="24"/>
        </w:rPr>
        <w:t xml:space="preserve"> ID de</w:t>
      </w:r>
      <w:r w:rsidR="00D64361">
        <w:rPr>
          <w:rFonts w:ascii="Arial" w:hAnsi="Arial" w:cs="Arial"/>
          <w:sz w:val="24"/>
        </w:rPr>
        <w:t>l</w:t>
      </w:r>
      <w:r w:rsidR="00250D90" w:rsidRPr="00250D90">
        <w:rPr>
          <w:rFonts w:ascii="Arial" w:hAnsi="Arial" w:cs="Arial"/>
          <w:sz w:val="24"/>
        </w:rPr>
        <w:t xml:space="preserve"> vendedor (VID)</w:t>
      </w:r>
      <w:r w:rsidR="00D64361">
        <w:rPr>
          <w:rFonts w:ascii="Arial" w:hAnsi="Arial" w:cs="Arial"/>
          <w:sz w:val="24"/>
        </w:rPr>
        <w:t>,</w:t>
      </w:r>
      <w:r w:rsidR="00250D90" w:rsidRPr="00250D90">
        <w:rPr>
          <w:rFonts w:ascii="Arial" w:hAnsi="Arial" w:cs="Arial"/>
          <w:sz w:val="24"/>
        </w:rPr>
        <w:t xml:space="preserve"> </w:t>
      </w:r>
      <w:r w:rsidR="00557FC5" w:rsidRPr="00250D90">
        <w:rPr>
          <w:rFonts w:ascii="Arial" w:hAnsi="Arial" w:cs="Arial"/>
          <w:sz w:val="24"/>
        </w:rPr>
        <w:t>así</w:t>
      </w:r>
      <w:r w:rsidR="00250D90" w:rsidRPr="00250D90">
        <w:rPr>
          <w:rFonts w:ascii="Arial" w:hAnsi="Arial" w:cs="Arial"/>
          <w:sz w:val="24"/>
        </w:rPr>
        <w:t xml:space="preserve"> como también la revisión USB con la cual es compatible. Entre o</w:t>
      </w:r>
      <w:r w:rsidR="007A3A91">
        <w:rPr>
          <w:rFonts w:ascii="Arial" w:hAnsi="Arial" w:cs="Arial"/>
          <w:sz w:val="24"/>
        </w:rPr>
        <w:t xml:space="preserve">tra información enumerada se encuentran el </w:t>
      </w:r>
      <w:r w:rsidR="00557FC5" w:rsidRPr="00250D90">
        <w:rPr>
          <w:rFonts w:ascii="Arial" w:hAnsi="Arial" w:cs="Arial"/>
          <w:sz w:val="24"/>
        </w:rPr>
        <w:t>número</w:t>
      </w:r>
      <w:r w:rsidR="00250D90" w:rsidRPr="00250D90">
        <w:rPr>
          <w:rFonts w:ascii="Arial" w:hAnsi="Arial" w:cs="Arial"/>
          <w:sz w:val="24"/>
        </w:rPr>
        <w:t xml:space="preserve"> de configuraciones y el tamaño máximo del paquete para el punto de llegada 0. El sistema de cargas del director </w:t>
      </w:r>
      <w:r w:rsidR="00D64361">
        <w:rPr>
          <w:rFonts w:ascii="Arial" w:hAnsi="Arial" w:cs="Arial"/>
          <w:sz w:val="24"/>
        </w:rPr>
        <w:t>lee</w:t>
      </w:r>
      <w:r w:rsidR="00250D90" w:rsidRPr="00250D90">
        <w:rPr>
          <w:rFonts w:ascii="Arial" w:hAnsi="Arial" w:cs="Arial"/>
          <w:sz w:val="24"/>
        </w:rPr>
        <w:t xml:space="preserve"> el VID y PID para cargar el controlador apropiado para el dispositivo. U</w:t>
      </w:r>
      <w:r w:rsidR="00D64361">
        <w:rPr>
          <w:rFonts w:ascii="Arial" w:hAnsi="Arial" w:cs="Arial"/>
          <w:sz w:val="24"/>
        </w:rPr>
        <w:t>n dispositivo USB puede tener só</w:t>
      </w:r>
      <w:r w:rsidR="00250D90" w:rsidRPr="00250D90">
        <w:rPr>
          <w:rFonts w:ascii="Arial" w:hAnsi="Arial" w:cs="Arial"/>
          <w:sz w:val="24"/>
        </w:rPr>
        <w:t>lo un descriptor de dispositivo asociado a él.</w:t>
      </w:r>
    </w:p>
    <w:p w14:paraId="468A81C7" w14:textId="77777777" w:rsidR="00250D90" w:rsidRPr="00250D90" w:rsidRDefault="00250D90" w:rsidP="0002490B">
      <w:pPr>
        <w:spacing w:after="20"/>
        <w:jc w:val="both"/>
        <w:rPr>
          <w:rFonts w:ascii="Arial" w:hAnsi="Arial" w:cs="Arial"/>
          <w:sz w:val="24"/>
        </w:rPr>
      </w:pPr>
    </w:p>
    <w:p w14:paraId="4AA189CE" w14:textId="77777777" w:rsidR="00250D90" w:rsidRPr="00250D90" w:rsidRDefault="005847F8" w:rsidP="0002490B">
      <w:pPr>
        <w:spacing w:after="20"/>
        <w:jc w:val="both"/>
        <w:rPr>
          <w:rFonts w:ascii="Arial" w:hAnsi="Arial" w:cs="Arial"/>
          <w:sz w:val="24"/>
        </w:rPr>
      </w:pPr>
      <w:r>
        <w:rPr>
          <w:rFonts w:ascii="Arial" w:hAnsi="Arial" w:cs="Arial"/>
          <w:sz w:val="24"/>
        </w:rPr>
        <w:lastRenderedPageBreak/>
        <w:tab/>
      </w:r>
      <w:r w:rsidR="00E613F3">
        <w:rPr>
          <w:rFonts w:ascii="Arial" w:hAnsi="Arial" w:cs="Arial"/>
          <w:sz w:val="24"/>
        </w:rPr>
        <w:t>A su vez, e</w:t>
      </w:r>
      <w:r w:rsidR="00250D90" w:rsidRPr="00250D90">
        <w:rPr>
          <w:rFonts w:ascii="Arial" w:hAnsi="Arial" w:cs="Arial"/>
          <w:sz w:val="24"/>
        </w:rPr>
        <w:t>l descriptor de configuración contiene</w:t>
      </w:r>
      <w:r w:rsidR="00E613F3">
        <w:rPr>
          <w:rFonts w:ascii="Arial" w:hAnsi="Arial" w:cs="Arial"/>
          <w:sz w:val="24"/>
        </w:rPr>
        <w:t xml:space="preserve"> diferentes datos:</w:t>
      </w:r>
      <w:r w:rsidR="00250D90" w:rsidRPr="00250D90">
        <w:rPr>
          <w:rFonts w:ascii="Arial" w:hAnsi="Arial" w:cs="Arial"/>
          <w:sz w:val="24"/>
        </w:rPr>
        <w:t xml:space="preserve"> la característica de despertado remota del dispositivo, el </w:t>
      </w:r>
      <w:r w:rsidR="00557FC5" w:rsidRPr="00250D90">
        <w:rPr>
          <w:rFonts w:ascii="Arial" w:hAnsi="Arial" w:cs="Arial"/>
          <w:sz w:val="24"/>
        </w:rPr>
        <w:t>número</w:t>
      </w:r>
      <w:r w:rsidR="00250D90" w:rsidRPr="00250D90">
        <w:rPr>
          <w:rFonts w:ascii="Arial" w:hAnsi="Arial" w:cs="Arial"/>
          <w:sz w:val="24"/>
        </w:rPr>
        <w:t xml:space="preserve"> de interfaces que pueden existir para la configuración, y la potencia máxima para un uso particular de configuración. </w:t>
      </w:r>
      <w:r w:rsidR="00CE45C3" w:rsidRPr="00CE45C3">
        <w:rPr>
          <w:rFonts w:ascii="Arial" w:hAnsi="Arial" w:cs="Arial"/>
          <w:sz w:val="24"/>
        </w:rPr>
        <w:t>Una sola interface de</w:t>
      </w:r>
      <w:r w:rsidR="00250D90" w:rsidRPr="00CE45C3">
        <w:rPr>
          <w:rFonts w:ascii="Arial" w:hAnsi="Arial" w:cs="Arial"/>
          <w:sz w:val="24"/>
        </w:rPr>
        <w:t xml:space="preserve"> dispositivo puede estar activa </w:t>
      </w:r>
      <w:r w:rsidR="00CE45C3" w:rsidRPr="00CE45C3">
        <w:rPr>
          <w:rFonts w:ascii="Arial" w:hAnsi="Arial" w:cs="Arial"/>
          <w:sz w:val="24"/>
        </w:rPr>
        <w:t>a la vez.</w:t>
      </w:r>
    </w:p>
    <w:p w14:paraId="32308DDC" w14:textId="77777777" w:rsidR="00250D90" w:rsidRPr="00250D90" w:rsidRDefault="00250D90" w:rsidP="0002490B">
      <w:pPr>
        <w:spacing w:after="20"/>
        <w:jc w:val="both"/>
        <w:rPr>
          <w:rFonts w:ascii="Arial" w:hAnsi="Arial" w:cs="Arial"/>
          <w:sz w:val="24"/>
        </w:rPr>
      </w:pPr>
    </w:p>
    <w:p w14:paraId="621E47D5" w14:textId="77777777" w:rsidR="00A52A4A" w:rsidRDefault="005847F8" w:rsidP="0002490B">
      <w:pPr>
        <w:spacing w:after="20"/>
        <w:jc w:val="both"/>
        <w:rPr>
          <w:ins w:id="25" w:author="Cristian Sisterna" w:date="2016-10-14T10:17:00Z"/>
          <w:rFonts w:ascii="Arial" w:hAnsi="Arial" w:cs="Arial"/>
          <w:sz w:val="24"/>
        </w:rPr>
      </w:pPr>
      <w:r>
        <w:rPr>
          <w:rFonts w:ascii="Arial" w:hAnsi="Arial" w:cs="Arial"/>
          <w:sz w:val="24"/>
        </w:rPr>
        <w:tab/>
      </w:r>
      <w:r w:rsidR="00250D90" w:rsidRPr="00250D90">
        <w:rPr>
          <w:rFonts w:ascii="Arial" w:hAnsi="Arial" w:cs="Arial"/>
          <w:sz w:val="24"/>
        </w:rPr>
        <w:t xml:space="preserve">Cada función del dispositivo tiene un descriptor de interfaz asociada con él. Un descriptor de interfaz especifica el </w:t>
      </w:r>
      <w:r w:rsidR="00557FC5" w:rsidRPr="00250D90">
        <w:rPr>
          <w:rFonts w:ascii="Arial" w:hAnsi="Arial" w:cs="Arial"/>
          <w:sz w:val="24"/>
        </w:rPr>
        <w:t>número</w:t>
      </w:r>
      <w:r w:rsidR="00250D90" w:rsidRPr="00250D90">
        <w:rPr>
          <w:rFonts w:ascii="Arial" w:hAnsi="Arial" w:cs="Arial"/>
          <w:sz w:val="24"/>
        </w:rPr>
        <w:t xml:space="preserve"> de punto</w:t>
      </w:r>
      <w:r w:rsidR="00E613F3">
        <w:rPr>
          <w:rFonts w:ascii="Arial" w:hAnsi="Arial" w:cs="Arial"/>
          <w:sz w:val="24"/>
        </w:rPr>
        <w:t>s</w:t>
      </w:r>
      <w:r w:rsidR="00250D90" w:rsidRPr="00250D90">
        <w:rPr>
          <w:rFonts w:ascii="Arial" w:hAnsi="Arial" w:cs="Arial"/>
          <w:sz w:val="24"/>
        </w:rPr>
        <w:t xml:space="preserve"> de llegada asociados con la interfaz y otras configuraciones alternativas. Las funciones </w:t>
      </w:r>
      <w:r w:rsidR="00CE45C3" w:rsidRPr="00CE45C3">
        <w:rPr>
          <w:rFonts w:ascii="Arial" w:hAnsi="Arial" w:cs="Arial"/>
          <w:sz w:val="24"/>
        </w:rPr>
        <w:t>que se encuentran</w:t>
      </w:r>
      <w:r w:rsidR="00250D90" w:rsidRPr="00250D90">
        <w:rPr>
          <w:rFonts w:ascii="Arial" w:hAnsi="Arial" w:cs="Arial"/>
          <w:sz w:val="24"/>
        </w:rPr>
        <w:t xml:space="preserve"> bajo una categoría predefinida son indicadas usando el código de clase de inter</w:t>
      </w:r>
      <w:r w:rsidR="00E613F3">
        <w:rPr>
          <w:rFonts w:ascii="Arial" w:hAnsi="Arial" w:cs="Arial"/>
          <w:sz w:val="24"/>
        </w:rPr>
        <w:t>faz y el campo de código de sub</w:t>
      </w:r>
      <w:r w:rsidR="00250D90" w:rsidRPr="00250D90">
        <w:rPr>
          <w:rFonts w:ascii="Arial" w:hAnsi="Arial" w:cs="Arial"/>
          <w:sz w:val="24"/>
        </w:rPr>
        <w:t xml:space="preserve">clase. Esto le permite al director cargar controladores de dispositivos </w:t>
      </w:r>
      <w:r w:rsidR="00557FC5" w:rsidRPr="00250D90">
        <w:rPr>
          <w:rFonts w:ascii="Arial" w:hAnsi="Arial" w:cs="Arial"/>
          <w:sz w:val="24"/>
        </w:rPr>
        <w:t>estándar</w:t>
      </w:r>
      <w:r w:rsidR="00250D90" w:rsidRPr="00250D90">
        <w:rPr>
          <w:rFonts w:ascii="Arial" w:hAnsi="Arial" w:cs="Arial"/>
          <w:sz w:val="24"/>
        </w:rPr>
        <w:t xml:space="preserve"> asociados con esa función. </w:t>
      </w:r>
      <w:r w:rsidR="00557FC5" w:rsidRPr="00250D90">
        <w:rPr>
          <w:rFonts w:ascii="Arial" w:hAnsi="Arial" w:cs="Arial"/>
          <w:sz w:val="24"/>
        </w:rPr>
        <w:t>Más</w:t>
      </w:r>
      <w:r w:rsidR="00250D90" w:rsidRPr="00250D90">
        <w:rPr>
          <w:rFonts w:ascii="Arial" w:hAnsi="Arial" w:cs="Arial"/>
          <w:sz w:val="24"/>
        </w:rPr>
        <w:t xml:space="preserve"> de u</w:t>
      </w:r>
      <w:r w:rsidR="00E613F3">
        <w:rPr>
          <w:rFonts w:ascii="Arial" w:hAnsi="Arial" w:cs="Arial"/>
          <w:sz w:val="24"/>
        </w:rPr>
        <w:t>na interface puede estar activa</w:t>
      </w:r>
      <w:r w:rsidR="00250D90" w:rsidRPr="00250D90">
        <w:rPr>
          <w:rFonts w:ascii="Arial" w:hAnsi="Arial" w:cs="Arial"/>
          <w:sz w:val="24"/>
        </w:rPr>
        <w:t xml:space="preserve"> en un mismo momento.</w:t>
      </w:r>
    </w:p>
    <w:p w14:paraId="0BBF0B97" w14:textId="40349798" w:rsidR="007F6B2F" w:rsidRPr="000E6C05" w:rsidRDefault="00C90AE5" w:rsidP="0002490B">
      <w:pPr>
        <w:spacing w:after="20"/>
        <w:jc w:val="both"/>
        <w:rPr>
          <w:rFonts w:ascii="Arial" w:hAnsi="Arial" w:cs="Arial"/>
          <w:sz w:val="24"/>
        </w:rPr>
      </w:pPr>
      <w:r>
        <w:rPr>
          <w:rFonts w:ascii="Arial" w:hAnsi="Arial" w:cs="Arial"/>
          <w:sz w:val="24"/>
        </w:rPr>
        <w:t xml:space="preserve">En este trabajo se detallan las interfaces y descriptores utilizados en el capítulo </w:t>
      </w:r>
      <w:r w:rsidRPr="00C90AE5">
        <w:rPr>
          <w:rFonts w:ascii="Arial" w:hAnsi="Arial" w:cs="Arial"/>
          <w:sz w:val="24"/>
        </w:rPr>
        <w:t>4.3.1 Firmware del EZ USB FX3</w:t>
      </w:r>
      <w:r>
        <w:rPr>
          <w:rFonts w:ascii="Arial" w:hAnsi="Arial" w:cs="Arial"/>
          <w:sz w:val="24"/>
        </w:rPr>
        <w:t>.</w:t>
      </w:r>
    </w:p>
    <w:p w14:paraId="3B2C4B17" w14:textId="77777777" w:rsidR="00250D90" w:rsidRDefault="007F6B2F" w:rsidP="0002490B">
      <w:pPr>
        <w:spacing w:after="20"/>
        <w:jc w:val="both"/>
        <w:rPr>
          <w:rFonts w:ascii="Arial" w:hAnsi="Arial" w:cs="Arial"/>
          <w:sz w:val="24"/>
        </w:rPr>
      </w:pPr>
      <w:r>
        <w:rPr>
          <w:rFonts w:ascii="Arial" w:hAnsi="Arial" w:cs="Arial"/>
          <w:sz w:val="24"/>
        </w:rPr>
        <w:tab/>
      </w:r>
    </w:p>
    <w:p w14:paraId="2D4983C7" w14:textId="627115F3" w:rsidR="00250D90" w:rsidRPr="002B4D25" w:rsidRDefault="007A3A91" w:rsidP="0002490B">
      <w:pPr>
        <w:spacing w:after="20"/>
        <w:jc w:val="both"/>
        <w:rPr>
          <w:rFonts w:ascii="Arial" w:hAnsi="Arial" w:cs="Arial"/>
          <w:b/>
          <w:sz w:val="24"/>
        </w:rPr>
      </w:pPr>
      <w:r>
        <w:rPr>
          <w:rFonts w:ascii="Arial" w:hAnsi="Arial" w:cs="Arial"/>
          <w:b/>
          <w:sz w:val="24"/>
        </w:rPr>
        <w:t>2.2.4 – Tipos de transferencias</w:t>
      </w:r>
      <w:r w:rsidR="00250D90" w:rsidRPr="002B4D25">
        <w:rPr>
          <w:rFonts w:ascii="Arial" w:hAnsi="Arial" w:cs="Arial"/>
          <w:b/>
          <w:sz w:val="24"/>
        </w:rPr>
        <w:tab/>
      </w:r>
    </w:p>
    <w:p w14:paraId="78513BA3" w14:textId="77777777" w:rsidR="00250D90" w:rsidRDefault="00250D90" w:rsidP="0002490B">
      <w:pPr>
        <w:spacing w:after="20"/>
        <w:jc w:val="both"/>
        <w:rPr>
          <w:rFonts w:ascii="Arial" w:hAnsi="Arial" w:cs="Arial"/>
          <w:sz w:val="24"/>
        </w:rPr>
      </w:pPr>
    </w:p>
    <w:p w14:paraId="5F69CDF4" w14:textId="77777777" w:rsidR="00250D90" w:rsidRPr="00250D90" w:rsidRDefault="005847F8" w:rsidP="0002490B">
      <w:pPr>
        <w:spacing w:after="20"/>
        <w:jc w:val="both"/>
        <w:rPr>
          <w:rFonts w:ascii="Arial" w:hAnsi="Arial" w:cs="Arial"/>
          <w:sz w:val="24"/>
        </w:rPr>
      </w:pPr>
      <w:r>
        <w:rPr>
          <w:rFonts w:ascii="Arial" w:hAnsi="Arial" w:cs="Arial"/>
          <w:sz w:val="24"/>
        </w:rPr>
        <w:tab/>
      </w:r>
      <w:r w:rsidR="00250D90" w:rsidRPr="00250D90">
        <w:rPr>
          <w:rFonts w:ascii="Arial" w:hAnsi="Arial" w:cs="Arial"/>
          <w:sz w:val="24"/>
        </w:rPr>
        <w:t xml:space="preserve">El USB define cuatro tipos de transferencias a través de </w:t>
      </w:r>
      <w:r w:rsidR="00557FC5" w:rsidRPr="00250D90">
        <w:rPr>
          <w:rFonts w:ascii="Arial" w:hAnsi="Arial" w:cs="Arial"/>
          <w:sz w:val="24"/>
        </w:rPr>
        <w:t>las tuberías</w:t>
      </w:r>
      <w:r w:rsidR="00250D90" w:rsidRPr="00250D90">
        <w:rPr>
          <w:rFonts w:ascii="Arial" w:hAnsi="Arial" w:cs="Arial"/>
          <w:sz w:val="24"/>
        </w:rPr>
        <w:t>. Estas coinciden con los requerimientos de diferentes tipos de información que necesitan ser entregadas a través del bus.</w:t>
      </w:r>
    </w:p>
    <w:p w14:paraId="790EFFA6" w14:textId="77777777" w:rsidR="00250D90" w:rsidRDefault="00250D90" w:rsidP="0002490B">
      <w:pPr>
        <w:spacing w:after="20"/>
        <w:jc w:val="both"/>
        <w:rPr>
          <w:rFonts w:ascii="Arial" w:hAnsi="Arial" w:cs="Arial"/>
          <w:sz w:val="24"/>
        </w:rPr>
      </w:pPr>
    </w:p>
    <w:p w14:paraId="4F7286BA" w14:textId="413F2034" w:rsidR="005847F8" w:rsidRPr="005847F8" w:rsidRDefault="007A3A91" w:rsidP="0002490B">
      <w:pPr>
        <w:spacing w:after="20"/>
        <w:jc w:val="both"/>
        <w:rPr>
          <w:rFonts w:ascii="Arial" w:hAnsi="Arial" w:cs="Arial"/>
          <w:b/>
          <w:i/>
          <w:sz w:val="24"/>
        </w:rPr>
      </w:pPr>
      <w:r>
        <w:rPr>
          <w:rFonts w:ascii="Arial" w:hAnsi="Arial" w:cs="Arial"/>
          <w:b/>
          <w:i/>
          <w:sz w:val="24"/>
        </w:rPr>
        <w:t>2.2.4.1 – Transferencia masiva</w:t>
      </w:r>
    </w:p>
    <w:p w14:paraId="77A77E7C" w14:textId="77777777" w:rsidR="005847F8" w:rsidRDefault="005847F8" w:rsidP="0002490B">
      <w:pPr>
        <w:spacing w:after="20"/>
        <w:jc w:val="both"/>
        <w:rPr>
          <w:rFonts w:ascii="Arial" w:hAnsi="Arial" w:cs="Arial"/>
          <w:i/>
          <w:sz w:val="24"/>
        </w:rPr>
      </w:pPr>
    </w:p>
    <w:p w14:paraId="6FAC50FB" w14:textId="77777777" w:rsidR="00250D90" w:rsidRPr="005847F8" w:rsidRDefault="005847F8" w:rsidP="0002490B">
      <w:pPr>
        <w:spacing w:after="20"/>
        <w:jc w:val="both"/>
        <w:rPr>
          <w:rFonts w:ascii="Arial" w:hAnsi="Arial" w:cs="Arial"/>
          <w:i/>
          <w:sz w:val="24"/>
        </w:rPr>
      </w:pPr>
      <w:r>
        <w:rPr>
          <w:rFonts w:ascii="Arial" w:hAnsi="Arial" w:cs="Arial"/>
          <w:i/>
          <w:sz w:val="24"/>
        </w:rPr>
        <w:tab/>
      </w:r>
      <w:r w:rsidR="00BA0B1B">
        <w:rPr>
          <w:rFonts w:ascii="Arial" w:hAnsi="Arial" w:cs="Arial"/>
          <w:sz w:val="24"/>
        </w:rPr>
        <w:t>Puede denominarse a l</w:t>
      </w:r>
      <w:r w:rsidR="00250D90" w:rsidRPr="00250D90">
        <w:rPr>
          <w:rFonts w:ascii="Arial" w:hAnsi="Arial" w:cs="Arial"/>
          <w:sz w:val="24"/>
        </w:rPr>
        <w:t xml:space="preserve">a información en masa </w:t>
      </w:r>
      <w:r w:rsidR="00BA0B1B">
        <w:rPr>
          <w:rFonts w:ascii="Arial" w:hAnsi="Arial" w:cs="Arial"/>
          <w:sz w:val="24"/>
        </w:rPr>
        <w:t>como</w:t>
      </w:r>
      <w:r w:rsidR="00250D90" w:rsidRPr="00250D90">
        <w:rPr>
          <w:rFonts w:ascii="Arial" w:hAnsi="Arial" w:cs="Arial"/>
          <w:sz w:val="24"/>
        </w:rPr>
        <w:t xml:space="preserve"> ‘</w:t>
      </w:r>
      <w:r w:rsidR="00557FC5" w:rsidRPr="00250D90">
        <w:rPr>
          <w:rFonts w:ascii="Arial" w:hAnsi="Arial" w:cs="Arial"/>
          <w:sz w:val="24"/>
        </w:rPr>
        <w:t>ráfagas</w:t>
      </w:r>
      <w:r w:rsidR="00250D90" w:rsidRPr="00250D90">
        <w:rPr>
          <w:rFonts w:ascii="Arial" w:hAnsi="Arial" w:cs="Arial"/>
          <w:sz w:val="24"/>
        </w:rPr>
        <w:t>’, que viajan en paquetes de 8, 16, 32, o 64 bytes a velocidad máxima o 512 bytes a velocida</w:t>
      </w:r>
      <w:r w:rsidR="00BA0B1B">
        <w:rPr>
          <w:rFonts w:ascii="Arial" w:hAnsi="Arial" w:cs="Arial"/>
          <w:sz w:val="24"/>
        </w:rPr>
        <w:t>d alta. La información en masa</w:t>
      </w:r>
      <w:r w:rsidR="00557FC5">
        <w:rPr>
          <w:rFonts w:ascii="Arial" w:hAnsi="Arial" w:cs="Arial"/>
          <w:sz w:val="24"/>
        </w:rPr>
        <w:t xml:space="preserve"> garantiza</w:t>
      </w:r>
      <w:r w:rsidR="00250D90" w:rsidRPr="00250D90">
        <w:rPr>
          <w:rFonts w:ascii="Arial" w:hAnsi="Arial" w:cs="Arial"/>
          <w:sz w:val="24"/>
        </w:rPr>
        <w:t xml:space="preserve"> la precisión</w:t>
      </w:r>
      <w:r w:rsidR="00BA0B1B">
        <w:rPr>
          <w:rFonts w:ascii="Arial" w:hAnsi="Arial" w:cs="Arial"/>
          <w:sz w:val="24"/>
        </w:rPr>
        <w:t>,</w:t>
      </w:r>
      <w:r w:rsidR="00250D90" w:rsidRPr="00250D90">
        <w:rPr>
          <w:rFonts w:ascii="Arial" w:hAnsi="Arial" w:cs="Arial"/>
          <w:sz w:val="24"/>
        </w:rPr>
        <w:t xml:space="preserve"> a través de un mecanismo de reintento </w:t>
      </w:r>
      <w:r w:rsidR="002247F7" w:rsidRPr="00250D90">
        <w:rPr>
          <w:rFonts w:ascii="Arial" w:hAnsi="Arial" w:cs="Arial"/>
          <w:sz w:val="24"/>
        </w:rPr>
        <w:t>automático</w:t>
      </w:r>
      <w:r w:rsidR="00250D90" w:rsidRPr="00250D90">
        <w:rPr>
          <w:rFonts w:ascii="Arial" w:hAnsi="Arial" w:cs="Arial"/>
          <w:sz w:val="24"/>
        </w:rPr>
        <w:t xml:space="preserve"> para </w:t>
      </w:r>
      <w:r w:rsidR="00BA0B1B">
        <w:rPr>
          <w:rFonts w:ascii="Arial" w:hAnsi="Arial" w:cs="Arial"/>
          <w:sz w:val="24"/>
        </w:rPr>
        <w:t xml:space="preserve">reenviar </w:t>
      </w:r>
      <w:r w:rsidR="00250D90" w:rsidRPr="00250D90">
        <w:rPr>
          <w:rFonts w:ascii="Arial" w:hAnsi="Arial" w:cs="Arial"/>
          <w:sz w:val="24"/>
        </w:rPr>
        <w:t xml:space="preserve">información errónea. El director programa los paquetes masivos cuando existe tiempo disponible en el bus. Las transferencias masivas son usadas normalmente por impresoras, </w:t>
      </w:r>
      <w:r w:rsidR="00557FC5" w:rsidRPr="00250D90">
        <w:rPr>
          <w:rFonts w:ascii="Arial" w:hAnsi="Arial" w:cs="Arial"/>
          <w:sz w:val="24"/>
        </w:rPr>
        <w:t>escáneres</w:t>
      </w:r>
      <w:r w:rsidR="00250D90" w:rsidRPr="00250D90">
        <w:rPr>
          <w:rFonts w:ascii="Arial" w:hAnsi="Arial" w:cs="Arial"/>
          <w:sz w:val="24"/>
        </w:rPr>
        <w:t xml:space="preserve">, módems, y dispositivos de almacenamiento. La información en masa tiene incorporado un flujo de control </w:t>
      </w:r>
      <w:r w:rsidR="00557FC5" w:rsidRPr="00250D90">
        <w:rPr>
          <w:rFonts w:ascii="Arial" w:hAnsi="Arial" w:cs="Arial"/>
          <w:sz w:val="24"/>
        </w:rPr>
        <w:t>provisto</w:t>
      </w:r>
      <w:r w:rsidR="00250D90" w:rsidRPr="00250D90">
        <w:rPr>
          <w:rFonts w:ascii="Arial" w:hAnsi="Arial" w:cs="Arial"/>
          <w:sz w:val="24"/>
        </w:rPr>
        <w:t xml:space="preserve"> por paquetes de intercambio.</w:t>
      </w:r>
    </w:p>
    <w:p w14:paraId="40ABA9CA" w14:textId="77777777" w:rsidR="00250D90" w:rsidRDefault="00250D90" w:rsidP="0002490B">
      <w:pPr>
        <w:spacing w:after="20"/>
        <w:jc w:val="both"/>
        <w:rPr>
          <w:rFonts w:ascii="Arial" w:hAnsi="Arial" w:cs="Arial"/>
          <w:sz w:val="24"/>
        </w:rPr>
      </w:pPr>
    </w:p>
    <w:p w14:paraId="149D86EC" w14:textId="38C2F980" w:rsidR="00E71109" w:rsidRPr="005847F8" w:rsidRDefault="00E71109" w:rsidP="0002490B">
      <w:pPr>
        <w:spacing w:after="20"/>
        <w:jc w:val="both"/>
        <w:rPr>
          <w:rFonts w:ascii="Arial" w:hAnsi="Arial" w:cs="Arial"/>
          <w:b/>
          <w:i/>
          <w:sz w:val="24"/>
        </w:rPr>
      </w:pPr>
      <w:r w:rsidRPr="005847F8">
        <w:rPr>
          <w:rFonts w:ascii="Arial" w:hAnsi="Arial" w:cs="Arial"/>
          <w:b/>
          <w:i/>
          <w:sz w:val="24"/>
        </w:rPr>
        <w:t>2.2.4.2 –</w:t>
      </w:r>
      <w:r w:rsidR="007A3A91">
        <w:rPr>
          <w:rFonts w:ascii="Arial" w:hAnsi="Arial" w:cs="Arial"/>
          <w:b/>
          <w:i/>
          <w:sz w:val="24"/>
        </w:rPr>
        <w:t xml:space="preserve"> Transferencia por interrupción</w:t>
      </w:r>
    </w:p>
    <w:p w14:paraId="7A4DCBB8" w14:textId="77777777" w:rsidR="005847F8" w:rsidRPr="00E71109" w:rsidRDefault="005847F8" w:rsidP="0002490B">
      <w:pPr>
        <w:spacing w:after="20"/>
        <w:jc w:val="both"/>
        <w:rPr>
          <w:rFonts w:ascii="Arial" w:hAnsi="Arial" w:cs="Arial"/>
          <w:i/>
          <w:sz w:val="24"/>
        </w:rPr>
      </w:pPr>
    </w:p>
    <w:p w14:paraId="158D56B2" w14:textId="77777777" w:rsidR="00250D90" w:rsidRPr="00250D90" w:rsidRDefault="00E71109" w:rsidP="0002490B">
      <w:pPr>
        <w:spacing w:after="20"/>
        <w:jc w:val="both"/>
        <w:rPr>
          <w:rFonts w:ascii="Arial" w:hAnsi="Arial" w:cs="Arial"/>
          <w:sz w:val="24"/>
        </w:rPr>
      </w:pPr>
      <w:r>
        <w:rPr>
          <w:rFonts w:ascii="Arial" w:hAnsi="Arial" w:cs="Arial"/>
          <w:sz w:val="24"/>
        </w:rPr>
        <w:tab/>
      </w:r>
      <w:r w:rsidR="00250D90" w:rsidRPr="00250D90">
        <w:rPr>
          <w:rFonts w:ascii="Arial" w:hAnsi="Arial" w:cs="Arial"/>
          <w:sz w:val="24"/>
        </w:rPr>
        <w:t>La</w:t>
      </w:r>
      <w:r w:rsidR="005B6F23">
        <w:rPr>
          <w:rFonts w:ascii="Arial" w:hAnsi="Arial" w:cs="Arial"/>
          <w:sz w:val="24"/>
        </w:rPr>
        <w:t xml:space="preserve"> transferencia de la</w:t>
      </w:r>
      <w:r w:rsidR="00250D90" w:rsidRPr="00250D90">
        <w:rPr>
          <w:rFonts w:ascii="Arial" w:hAnsi="Arial" w:cs="Arial"/>
          <w:sz w:val="24"/>
        </w:rPr>
        <w:t xml:space="preserve"> información por interrupción </w:t>
      </w:r>
      <w:r w:rsidR="005B6F23">
        <w:rPr>
          <w:rFonts w:ascii="Arial" w:hAnsi="Arial" w:cs="Arial"/>
          <w:sz w:val="24"/>
        </w:rPr>
        <w:t>es similar al modo en que se envía la</w:t>
      </w:r>
      <w:r w:rsidR="00250D90" w:rsidRPr="00250D90">
        <w:rPr>
          <w:rFonts w:ascii="Arial" w:hAnsi="Arial" w:cs="Arial"/>
          <w:sz w:val="24"/>
        </w:rPr>
        <w:t xml:space="preserve"> información en masa; puede tener paquetes de tamaños desde 1 hasta 64 bytes a </w:t>
      </w:r>
      <w:r w:rsidR="00250D90" w:rsidRPr="00CE45C3">
        <w:rPr>
          <w:rFonts w:ascii="Arial" w:hAnsi="Arial" w:cs="Arial"/>
          <w:sz w:val="24"/>
        </w:rPr>
        <w:t>velocidad máxima o hasta 1024 bytes a velocidad alta</w:t>
      </w:r>
      <w:r w:rsidR="00250D90" w:rsidRPr="00250D90">
        <w:rPr>
          <w:rFonts w:ascii="Arial" w:hAnsi="Arial" w:cs="Arial"/>
          <w:sz w:val="24"/>
        </w:rPr>
        <w:t>. Los puntos de llegada por interrupciones tienen un intervalo de sondeo asociado</w:t>
      </w:r>
      <w:r w:rsidR="005B6F23">
        <w:rPr>
          <w:rFonts w:ascii="Arial" w:hAnsi="Arial" w:cs="Arial"/>
          <w:sz w:val="24"/>
        </w:rPr>
        <w:t>, el cual</w:t>
      </w:r>
      <w:r w:rsidR="00250D90" w:rsidRPr="00250D90">
        <w:rPr>
          <w:rFonts w:ascii="Arial" w:hAnsi="Arial" w:cs="Arial"/>
          <w:sz w:val="24"/>
        </w:rPr>
        <w:t xml:space="preserve"> asegura que son revisados (reciben un testigo de entrada (IN TOKEN)) por el director con cierta frecuencia.</w:t>
      </w:r>
    </w:p>
    <w:p w14:paraId="6A43A016" w14:textId="77777777" w:rsidR="00250D90" w:rsidRDefault="00250D90" w:rsidP="0002490B">
      <w:pPr>
        <w:spacing w:after="20"/>
        <w:jc w:val="both"/>
        <w:rPr>
          <w:rFonts w:ascii="Arial" w:hAnsi="Arial" w:cs="Arial"/>
          <w:sz w:val="24"/>
        </w:rPr>
      </w:pPr>
    </w:p>
    <w:p w14:paraId="3F615963" w14:textId="008C87A5" w:rsidR="005847F8" w:rsidRDefault="00E71109" w:rsidP="0002490B">
      <w:pPr>
        <w:spacing w:after="20"/>
        <w:jc w:val="both"/>
        <w:rPr>
          <w:rFonts w:ascii="Arial" w:hAnsi="Arial" w:cs="Arial"/>
          <w:b/>
          <w:i/>
          <w:sz w:val="24"/>
        </w:rPr>
      </w:pPr>
      <w:r w:rsidRPr="005847F8">
        <w:rPr>
          <w:rFonts w:ascii="Arial" w:hAnsi="Arial" w:cs="Arial"/>
          <w:b/>
          <w:i/>
          <w:sz w:val="24"/>
        </w:rPr>
        <w:t>2.2.</w:t>
      </w:r>
      <w:r w:rsidR="007A3A91">
        <w:rPr>
          <w:rFonts w:ascii="Arial" w:hAnsi="Arial" w:cs="Arial"/>
          <w:b/>
          <w:i/>
          <w:sz w:val="24"/>
        </w:rPr>
        <w:t>4.3 – Transferencia asincrónica</w:t>
      </w:r>
    </w:p>
    <w:p w14:paraId="14AF0C4D" w14:textId="77777777" w:rsidR="005847F8" w:rsidRDefault="005847F8" w:rsidP="0002490B">
      <w:pPr>
        <w:spacing w:after="20"/>
        <w:jc w:val="both"/>
        <w:rPr>
          <w:rFonts w:ascii="Arial" w:hAnsi="Arial" w:cs="Arial"/>
          <w:b/>
          <w:i/>
          <w:sz w:val="24"/>
        </w:rPr>
      </w:pPr>
    </w:p>
    <w:p w14:paraId="1A779794" w14:textId="77777777" w:rsidR="00250D90" w:rsidRPr="005847F8" w:rsidRDefault="005847F8" w:rsidP="0002490B">
      <w:pPr>
        <w:spacing w:after="20"/>
        <w:jc w:val="both"/>
        <w:rPr>
          <w:rFonts w:ascii="Arial" w:hAnsi="Arial" w:cs="Arial"/>
          <w:b/>
          <w:i/>
          <w:sz w:val="24"/>
        </w:rPr>
      </w:pPr>
      <w:r>
        <w:rPr>
          <w:rFonts w:ascii="Arial" w:hAnsi="Arial" w:cs="Arial"/>
          <w:b/>
          <w:i/>
          <w:sz w:val="24"/>
        </w:rPr>
        <w:tab/>
      </w:r>
      <w:r w:rsidR="00250D90" w:rsidRPr="00CE45C3">
        <w:rPr>
          <w:rFonts w:ascii="Arial" w:hAnsi="Arial" w:cs="Arial"/>
          <w:sz w:val="24"/>
        </w:rPr>
        <w:t xml:space="preserve">La </w:t>
      </w:r>
      <w:r w:rsidR="00557FC5" w:rsidRPr="00CE45C3">
        <w:rPr>
          <w:rFonts w:ascii="Arial" w:hAnsi="Arial" w:cs="Arial"/>
          <w:sz w:val="24"/>
        </w:rPr>
        <w:t>información</w:t>
      </w:r>
      <w:r w:rsidR="00250D90" w:rsidRPr="00CE45C3">
        <w:rPr>
          <w:rFonts w:ascii="Arial" w:hAnsi="Arial" w:cs="Arial"/>
          <w:sz w:val="24"/>
        </w:rPr>
        <w:t xml:space="preserve"> asincrónica es </w:t>
      </w:r>
      <w:r w:rsidR="00557FC5" w:rsidRPr="00CE45C3">
        <w:rPr>
          <w:rFonts w:ascii="Arial" w:hAnsi="Arial" w:cs="Arial"/>
          <w:sz w:val="24"/>
        </w:rPr>
        <w:t>crítica</w:t>
      </w:r>
      <w:r w:rsidR="00250D90" w:rsidRPr="00CE45C3">
        <w:rPr>
          <w:rFonts w:ascii="Arial" w:hAnsi="Arial" w:cs="Arial"/>
          <w:sz w:val="24"/>
        </w:rPr>
        <w:t xml:space="preserve"> en tiempo</w:t>
      </w:r>
      <w:r w:rsidR="00250D90" w:rsidRPr="00250D90">
        <w:rPr>
          <w:rFonts w:ascii="Arial" w:hAnsi="Arial" w:cs="Arial"/>
          <w:sz w:val="24"/>
        </w:rPr>
        <w:t xml:space="preserve"> y usa un flujo de datos similar al de audio y video. Un paquete asincrónico puede contener hasta 1023 bytes a máxima velocidad o hasta 1024 en alta velocidad. El tiempo de entrega es un requerimiento importante para la información asincrónica. En cada trama USB, una cierta cantidad de </w:t>
      </w:r>
      <w:r w:rsidR="00250D90" w:rsidRPr="00250D90">
        <w:rPr>
          <w:rFonts w:ascii="Arial" w:hAnsi="Arial" w:cs="Arial"/>
          <w:sz w:val="24"/>
        </w:rPr>
        <w:lastRenderedPageBreak/>
        <w:t xml:space="preserve">ancho de banda es reservado para las transferencias asincrónicas. Para aliviar las sobrecargas, las transferencias asincrónicas no tienen intercambio ni retransmisión, la </w:t>
      </w:r>
      <w:r w:rsidR="00557FC5" w:rsidRPr="00250D90">
        <w:rPr>
          <w:rFonts w:ascii="Arial" w:hAnsi="Arial" w:cs="Arial"/>
          <w:sz w:val="24"/>
        </w:rPr>
        <w:t>corrección</w:t>
      </w:r>
      <w:r w:rsidR="00250D90" w:rsidRPr="00250D90">
        <w:rPr>
          <w:rFonts w:ascii="Arial" w:hAnsi="Arial" w:cs="Arial"/>
          <w:sz w:val="24"/>
        </w:rPr>
        <w:t xml:space="preserve"> de error </w:t>
      </w:r>
      <w:r w:rsidR="00557FC5" w:rsidRPr="00250D90">
        <w:rPr>
          <w:rFonts w:ascii="Arial" w:hAnsi="Arial" w:cs="Arial"/>
          <w:sz w:val="24"/>
        </w:rPr>
        <w:t>está</w:t>
      </w:r>
      <w:r w:rsidR="00250D90" w:rsidRPr="00250D90">
        <w:rPr>
          <w:rFonts w:ascii="Arial" w:hAnsi="Arial" w:cs="Arial"/>
          <w:sz w:val="24"/>
        </w:rPr>
        <w:t xml:space="preserve"> limitada a 16-bit CRC.</w:t>
      </w:r>
    </w:p>
    <w:p w14:paraId="78FEC5AE" w14:textId="77777777" w:rsidR="00250D90" w:rsidRDefault="00250D90" w:rsidP="0002490B">
      <w:pPr>
        <w:spacing w:after="20"/>
        <w:jc w:val="both"/>
        <w:rPr>
          <w:rFonts w:ascii="Arial" w:hAnsi="Arial" w:cs="Arial"/>
          <w:sz w:val="24"/>
        </w:rPr>
      </w:pPr>
    </w:p>
    <w:p w14:paraId="60F297E6" w14:textId="6BA28107" w:rsidR="00E71109" w:rsidRPr="005847F8" w:rsidRDefault="00E71109" w:rsidP="0002490B">
      <w:pPr>
        <w:spacing w:after="20"/>
        <w:jc w:val="both"/>
        <w:rPr>
          <w:rFonts w:ascii="Arial" w:hAnsi="Arial" w:cs="Arial"/>
          <w:b/>
          <w:i/>
          <w:sz w:val="24"/>
        </w:rPr>
      </w:pPr>
      <w:r w:rsidRPr="005847F8">
        <w:rPr>
          <w:rFonts w:ascii="Arial" w:hAnsi="Arial" w:cs="Arial"/>
          <w:b/>
          <w:i/>
          <w:sz w:val="24"/>
        </w:rPr>
        <w:t>2.2.4.4 - Tra</w:t>
      </w:r>
      <w:r w:rsidR="007A3A91">
        <w:rPr>
          <w:rFonts w:ascii="Arial" w:hAnsi="Arial" w:cs="Arial"/>
          <w:b/>
          <w:i/>
          <w:sz w:val="24"/>
        </w:rPr>
        <w:t>nsferencia de control</w:t>
      </w:r>
    </w:p>
    <w:p w14:paraId="55BA3DC7" w14:textId="77777777" w:rsidR="00E71109" w:rsidRPr="00250D90" w:rsidRDefault="00E71109" w:rsidP="0002490B">
      <w:pPr>
        <w:spacing w:after="20"/>
        <w:jc w:val="both"/>
        <w:rPr>
          <w:rFonts w:ascii="Arial" w:hAnsi="Arial" w:cs="Arial"/>
          <w:sz w:val="24"/>
        </w:rPr>
      </w:pPr>
    </w:p>
    <w:p w14:paraId="64E0D25C" w14:textId="77777777" w:rsidR="00250D90" w:rsidRPr="005B6F23" w:rsidRDefault="00250D90" w:rsidP="005B6F23">
      <w:pPr>
        <w:spacing w:after="20"/>
        <w:ind w:firstLine="708"/>
        <w:jc w:val="both"/>
        <w:rPr>
          <w:rFonts w:ascii="Arial" w:hAnsi="Arial" w:cs="Arial"/>
          <w:sz w:val="24"/>
        </w:rPr>
      </w:pPr>
      <w:r w:rsidRPr="005B6F23">
        <w:rPr>
          <w:rFonts w:ascii="Arial" w:hAnsi="Arial" w:cs="Arial"/>
          <w:sz w:val="24"/>
        </w:rPr>
        <w:t xml:space="preserve">Las transferencias de control configuran y envían comandos a un dispositivo. Como son muy importantes, utilizan el control de </w:t>
      </w:r>
      <w:r w:rsidRPr="00CE45C3">
        <w:rPr>
          <w:rFonts w:ascii="Arial" w:hAnsi="Arial" w:cs="Arial"/>
          <w:sz w:val="24"/>
        </w:rPr>
        <w:t xml:space="preserve">error </w:t>
      </w:r>
      <w:r w:rsidR="00557FC5" w:rsidRPr="00CE45C3">
        <w:rPr>
          <w:rFonts w:ascii="Arial" w:hAnsi="Arial" w:cs="Arial"/>
          <w:sz w:val="24"/>
        </w:rPr>
        <w:t>más</w:t>
      </w:r>
      <w:r w:rsidRPr="00CE45C3">
        <w:rPr>
          <w:rFonts w:ascii="Arial" w:hAnsi="Arial" w:cs="Arial"/>
          <w:sz w:val="24"/>
        </w:rPr>
        <w:t xml:space="preserve"> c</w:t>
      </w:r>
      <w:r w:rsidR="00CE45C3">
        <w:rPr>
          <w:rFonts w:ascii="Arial" w:hAnsi="Arial" w:cs="Arial"/>
          <w:sz w:val="24"/>
        </w:rPr>
        <w:t>omplejo</w:t>
      </w:r>
      <w:r w:rsidRPr="005B6F23">
        <w:rPr>
          <w:rFonts w:ascii="Arial" w:hAnsi="Arial" w:cs="Arial"/>
          <w:sz w:val="24"/>
        </w:rPr>
        <w:t xml:space="preserve"> (en bits). El director reserva </w:t>
      </w:r>
      <w:r w:rsidR="00557FC5" w:rsidRPr="005B6F23">
        <w:rPr>
          <w:rFonts w:ascii="Arial" w:hAnsi="Arial" w:cs="Arial"/>
          <w:sz w:val="24"/>
        </w:rPr>
        <w:t>una</w:t>
      </w:r>
      <w:r w:rsidRPr="005B6F23">
        <w:rPr>
          <w:rFonts w:ascii="Arial" w:hAnsi="Arial" w:cs="Arial"/>
          <w:sz w:val="24"/>
        </w:rPr>
        <w:t xml:space="preserve"> porción de cada trama USB para las transferencias de control.</w:t>
      </w:r>
    </w:p>
    <w:p w14:paraId="1FF2EFD0" w14:textId="77777777" w:rsidR="00250D90" w:rsidRPr="00250D90" w:rsidRDefault="00250D90" w:rsidP="0002490B">
      <w:pPr>
        <w:spacing w:after="20"/>
        <w:jc w:val="both"/>
        <w:rPr>
          <w:rFonts w:ascii="Arial" w:hAnsi="Arial" w:cs="Arial"/>
          <w:sz w:val="24"/>
        </w:rPr>
      </w:pPr>
    </w:p>
    <w:p w14:paraId="45E6B09D" w14:textId="3BF6533E" w:rsidR="00250D90" w:rsidRPr="002B4D25" w:rsidRDefault="00E71109" w:rsidP="0002490B">
      <w:pPr>
        <w:spacing w:after="20"/>
        <w:jc w:val="both"/>
        <w:rPr>
          <w:rFonts w:ascii="Arial" w:hAnsi="Arial" w:cs="Arial"/>
          <w:b/>
          <w:sz w:val="24"/>
        </w:rPr>
      </w:pPr>
      <w:r w:rsidRPr="002B4D25">
        <w:rPr>
          <w:rFonts w:ascii="Arial" w:hAnsi="Arial" w:cs="Arial"/>
          <w:b/>
          <w:sz w:val="24"/>
        </w:rPr>
        <w:t xml:space="preserve">2.2.5 - </w:t>
      </w:r>
      <w:r w:rsidR="00250D90" w:rsidRPr="002B4D25">
        <w:rPr>
          <w:rFonts w:ascii="Arial" w:hAnsi="Arial" w:cs="Arial"/>
          <w:b/>
          <w:sz w:val="24"/>
        </w:rPr>
        <w:t>Capa de protocolo</w:t>
      </w:r>
    </w:p>
    <w:p w14:paraId="3E125DC3" w14:textId="77777777" w:rsidR="00250D90" w:rsidRPr="00250D90" w:rsidRDefault="00250D90" w:rsidP="0002490B">
      <w:pPr>
        <w:spacing w:after="20"/>
        <w:jc w:val="both"/>
        <w:rPr>
          <w:rFonts w:ascii="Arial" w:hAnsi="Arial" w:cs="Arial"/>
          <w:sz w:val="24"/>
        </w:rPr>
      </w:pPr>
    </w:p>
    <w:p w14:paraId="61A3DCCD" w14:textId="77777777" w:rsidR="00250D90" w:rsidRPr="00250D90" w:rsidRDefault="00250D90" w:rsidP="0002490B">
      <w:pPr>
        <w:spacing w:after="20"/>
        <w:jc w:val="both"/>
        <w:rPr>
          <w:rFonts w:ascii="Arial" w:hAnsi="Arial" w:cs="Arial"/>
          <w:sz w:val="24"/>
        </w:rPr>
      </w:pPr>
      <w:r>
        <w:rPr>
          <w:rFonts w:ascii="Arial" w:hAnsi="Arial" w:cs="Arial"/>
          <w:sz w:val="24"/>
        </w:rPr>
        <w:tab/>
      </w:r>
      <w:r w:rsidRPr="00250D90">
        <w:rPr>
          <w:rFonts w:ascii="Arial" w:hAnsi="Arial" w:cs="Arial"/>
          <w:sz w:val="24"/>
        </w:rPr>
        <w:t>La función de la capa de protocolo es interpretar el tipo de transferencia, crear los paquetes IDs y encabezados necesarios, los paque</w:t>
      </w:r>
      <w:r w:rsidR="00AB1D1E">
        <w:rPr>
          <w:rFonts w:ascii="Arial" w:hAnsi="Arial" w:cs="Arial"/>
          <w:sz w:val="24"/>
        </w:rPr>
        <w:t>tes de información de longitud,</w:t>
      </w:r>
      <w:r w:rsidRPr="00250D90">
        <w:rPr>
          <w:rFonts w:ascii="Arial" w:hAnsi="Arial" w:cs="Arial"/>
          <w:sz w:val="24"/>
        </w:rPr>
        <w:t xml:space="preserve"> generar los CRCs, y pasar todo a la capa de enlace. Las decisiones de nivel de protocolo similares a los paquetes de retransmisión también son </w:t>
      </w:r>
      <w:r w:rsidR="00557FC5" w:rsidRPr="00250D90">
        <w:rPr>
          <w:rFonts w:ascii="Arial" w:hAnsi="Arial" w:cs="Arial"/>
          <w:sz w:val="24"/>
        </w:rPr>
        <w:t>generadas</w:t>
      </w:r>
      <w:r w:rsidRPr="00250D90">
        <w:rPr>
          <w:rFonts w:ascii="Arial" w:hAnsi="Arial" w:cs="Arial"/>
          <w:sz w:val="24"/>
        </w:rPr>
        <w:t xml:space="preserve"> en esta capa.</w:t>
      </w:r>
    </w:p>
    <w:p w14:paraId="665A91F1" w14:textId="77777777" w:rsidR="00250D90" w:rsidRPr="00250D90" w:rsidRDefault="00250D90" w:rsidP="0002490B">
      <w:pPr>
        <w:spacing w:after="20"/>
        <w:jc w:val="both"/>
        <w:rPr>
          <w:rFonts w:ascii="Arial" w:hAnsi="Arial" w:cs="Arial"/>
          <w:sz w:val="24"/>
        </w:rPr>
      </w:pPr>
    </w:p>
    <w:p w14:paraId="3B9DB2DA" w14:textId="77777777" w:rsidR="008B4B88" w:rsidRDefault="0016029E" w:rsidP="0002490B">
      <w:pPr>
        <w:spacing w:after="20"/>
        <w:jc w:val="both"/>
        <w:rPr>
          <w:rFonts w:ascii="Arial" w:hAnsi="Arial" w:cs="Arial"/>
          <w:sz w:val="24"/>
        </w:rPr>
      </w:pPr>
      <w:r>
        <w:rPr>
          <w:rFonts w:ascii="Arial" w:hAnsi="Arial" w:cs="Arial"/>
          <w:sz w:val="24"/>
        </w:rPr>
        <w:tab/>
      </w:r>
      <w:r w:rsidR="00250D90" w:rsidRPr="00250D90">
        <w:rPr>
          <w:rFonts w:ascii="Arial" w:hAnsi="Arial" w:cs="Arial"/>
          <w:sz w:val="24"/>
        </w:rPr>
        <w:t>Todas las comunicaciones sobre el USB suceden en forma de paquetes. Cada paquete USB, consiste en un Paquete ID (PID). Esto</w:t>
      </w:r>
      <w:r w:rsidR="00B640D7">
        <w:rPr>
          <w:rFonts w:ascii="Arial" w:hAnsi="Arial" w:cs="Arial"/>
          <w:sz w:val="24"/>
        </w:rPr>
        <w:t>s PIDs pueden caer en una de</w:t>
      </w:r>
      <w:r w:rsidR="00250D90" w:rsidRPr="00250D90">
        <w:rPr>
          <w:rFonts w:ascii="Arial" w:hAnsi="Arial" w:cs="Arial"/>
          <w:sz w:val="24"/>
        </w:rPr>
        <w:t xml:space="preserve"> cuatro categor</w:t>
      </w:r>
      <w:r>
        <w:rPr>
          <w:rFonts w:ascii="Arial" w:hAnsi="Arial" w:cs="Arial"/>
          <w:sz w:val="24"/>
        </w:rPr>
        <w:t>ías diferentes y son enumeradas</w:t>
      </w:r>
      <w:r w:rsidR="00B640D7">
        <w:rPr>
          <w:rFonts w:ascii="Arial" w:hAnsi="Arial" w:cs="Arial"/>
          <w:sz w:val="24"/>
        </w:rPr>
        <w:t xml:space="preserve"> a continuación:</w:t>
      </w:r>
      <w:r w:rsidR="007F6B2F">
        <w:rPr>
          <w:rFonts w:ascii="Arial" w:hAnsi="Arial" w:cs="Arial"/>
          <w:sz w:val="24"/>
        </w:rPr>
        <w:tab/>
      </w:r>
    </w:p>
    <w:p w14:paraId="2BE3290B" w14:textId="77777777" w:rsidR="00E71109" w:rsidRDefault="008B4B88" w:rsidP="0002490B">
      <w:pPr>
        <w:spacing w:after="20"/>
        <w:jc w:val="both"/>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p>
    <w:p w14:paraId="44AA484A" w14:textId="77777777" w:rsidR="00B640D7" w:rsidRPr="00B640D7" w:rsidRDefault="00B640D7" w:rsidP="00B640D7">
      <w:pPr>
        <w:pStyle w:val="Prrafodelista"/>
        <w:numPr>
          <w:ilvl w:val="0"/>
          <w:numId w:val="4"/>
        </w:numPr>
        <w:spacing w:after="20"/>
        <w:jc w:val="both"/>
        <w:rPr>
          <w:rFonts w:ascii="Arial" w:hAnsi="Arial" w:cs="Arial"/>
          <w:sz w:val="24"/>
        </w:rPr>
      </w:pPr>
      <w:r w:rsidRPr="00B640D7">
        <w:rPr>
          <w:rFonts w:ascii="Arial" w:hAnsi="Arial" w:cs="Arial"/>
          <w:sz w:val="24"/>
        </w:rPr>
        <w:t>Testigo</w:t>
      </w:r>
      <w:r>
        <w:rPr>
          <w:rFonts w:ascii="Arial" w:hAnsi="Arial" w:cs="Arial"/>
          <w:sz w:val="24"/>
        </w:rPr>
        <w:t>:</w:t>
      </w:r>
      <w:r w:rsidRPr="00B640D7">
        <w:rPr>
          <w:rFonts w:ascii="Arial" w:hAnsi="Arial" w:cs="Arial"/>
          <w:sz w:val="24"/>
        </w:rPr>
        <w:tab/>
        <w:t>IN, OUT, SOF, SETUP</w:t>
      </w:r>
    </w:p>
    <w:p w14:paraId="53A408B0" w14:textId="77777777" w:rsidR="00B640D7" w:rsidRPr="00B640D7" w:rsidRDefault="00B640D7" w:rsidP="00B640D7">
      <w:pPr>
        <w:pStyle w:val="Prrafodelista"/>
        <w:numPr>
          <w:ilvl w:val="0"/>
          <w:numId w:val="4"/>
        </w:numPr>
        <w:spacing w:after="20"/>
        <w:jc w:val="both"/>
        <w:rPr>
          <w:rFonts w:ascii="Arial" w:hAnsi="Arial" w:cs="Arial"/>
          <w:sz w:val="24"/>
        </w:rPr>
      </w:pPr>
      <w:r w:rsidRPr="00B640D7">
        <w:rPr>
          <w:rFonts w:ascii="Arial" w:hAnsi="Arial" w:cs="Arial"/>
          <w:sz w:val="24"/>
        </w:rPr>
        <w:t>Información</w:t>
      </w:r>
      <w:r>
        <w:rPr>
          <w:rFonts w:ascii="Arial" w:hAnsi="Arial" w:cs="Arial"/>
          <w:sz w:val="24"/>
        </w:rPr>
        <w:t>:</w:t>
      </w:r>
      <w:r w:rsidRPr="00B640D7">
        <w:rPr>
          <w:rFonts w:ascii="Arial" w:hAnsi="Arial" w:cs="Arial"/>
          <w:sz w:val="24"/>
        </w:rPr>
        <w:tab/>
        <w:t>DATA0, DATA1, DATA2, MDATA</w:t>
      </w:r>
    </w:p>
    <w:p w14:paraId="56EE1E8E" w14:textId="77777777" w:rsidR="00B640D7" w:rsidRPr="00B640D7" w:rsidRDefault="00B640D7" w:rsidP="00B640D7">
      <w:pPr>
        <w:pStyle w:val="Prrafodelista"/>
        <w:numPr>
          <w:ilvl w:val="0"/>
          <w:numId w:val="4"/>
        </w:numPr>
        <w:spacing w:after="20"/>
        <w:jc w:val="both"/>
        <w:rPr>
          <w:rFonts w:ascii="Arial" w:hAnsi="Arial" w:cs="Arial"/>
          <w:sz w:val="24"/>
        </w:rPr>
      </w:pPr>
      <w:r w:rsidRPr="00B640D7">
        <w:rPr>
          <w:rFonts w:ascii="Arial" w:hAnsi="Arial" w:cs="Arial"/>
          <w:sz w:val="24"/>
        </w:rPr>
        <w:t>Intercambio</w:t>
      </w:r>
      <w:r>
        <w:rPr>
          <w:rFonts w:ascii="Arial" w:hAnsi="Arial" w:cs="Arial"/>
          <w:sz w:val="24"/>
        </w:rPr>
        <w:t>:</w:t>
      </w:r>
      <w:r w:rsidRPr="00B640D7">
        <w:rPr>
          <w:rFonts w:ascii="Arial" w:hAnsi="Arial" w:cs="Arial"/>
          <w:sz w:val="24"/>
        </w:rPr>
        <w:tab/>
        <w:t>ACK, NAK, STALL, NYET</w:t>
      </w:r>
    </w:p>
    <w:p w14:paraId="08170688" w14:textId="77777777" w:rsidR="00B640D7" w:rsidRPr="00B640D7" w:rsidRDefault="00B640D7" w:rsidP="00B640D7">
      <w:pPr>
        <w:pStyle w:val="Prrafodelista"/>
        <w:numPr>
          <w:ilvl w:val="0"/>
          <w:numId w:val="4"/>
        </w:numPr>
        <w:spacing w:after="20"/>
        <w:jc w:val="both"/>
        <w:rPr>
          <w:rFonts w:ascii="Arial" w:hAnsi="Arial" w:cs="Arial"/>
          <w:sz w:val="24"/>
        </w:rPr>
      </w:pPr>
      <w:r w:rsidRPr="00B640D7">
        <w:rPr>
          <w:rFonts w:ascii="Arial" w:hAnsi="Arial" w:cs="Arial"/>
          <w:sz w:val="24"/>
        </w:rPr>
        <w:t>Especial</w:t>
      </w:r>
      <w:r>
        <w:rPr>
          <w:rFonts w:ascii="Arial" w:hAnsi="Arial" w:cs="Arial"/>
          <w:sz w:val="24"/>
        </w:rPr>
        <w:t>:</w:t>
      </w:r>
      <w:r w:rsidRPr="00B640D7">
        <w:rPr>
          <w:rFonts w:ascii="Arial" w:hAnsi="Arial" w:cs="Arial"/>
          <w:sz w:val="24"/>
        </w:rPr>
        <w:tab/>
        <w:t>PRE, ERR, SPLIT, PING</w:t>
      </w:r>
    </w:p>
    <w:p w14:paraId="766233D2" w14:textId="77777777" w:rsidR="008B4B88" w:rsidRPr="003A68EF" w:rsidRDefault="008B4B88" w:rsidP="00B640D7">
      <w:pPr>
        <w:pStyle w:val="Descripcin"/>
        <w:spacing w:after="20"/>
        <w:jc w:val="center"/>
        <w:rPr>
          <w:rFonts w:ascii="Arial" w:hAnsi="Arial" w:cs="Arial"/>
          <w:sz w:val="24"/>
        </w:rPr>
      </w:pPr>
    </w:p>
    <w:p w14:paraId="306AE3C5" w14:textId="4ACBA32E" w:rsidR="00433FBE" w:rsidRDefault="00433FBE" w:rsidP="0002490B">
      <w:pPr>
        <w:autoSpaceDE w:val="0"/>
        <w:autoSpaceDN w:val="0"/>
        <w:adjustRightInd w:val="0"/>
        <w:spacing w:after="20" w:line="240" w:lineRule="auto"/>
        <w:jc w:val="both"/>
        <w:rPr>
          <w:rFonts w:ascii="Arial" w:hAnsi="Arial" w:cs="Arial"/>
          <w:sz w:val="24"/>
          <w:szCs w:val="24"/>
        </w:rPr>
      </w:pPr>
      <w:r>
        <w:rPr>
          <w:rFonts w:ascii="Arial" w:hAnsi="Arial" w:cs="Arial"/>
          <w:b/>
          <w:sz w:val="24"/>
        </w:rPr>
        <w:tab/>
      </w:r>
      <w:r w:rsidRPr="00433FBE">
        <w:rPr>
          <w:rFonts w:ascii="Arial" w:hAnsi="Arial" w:cs="Arial"/>
          <w:sz w:val="24"/>
          <w:szCs w:val="24"/>
        </w:rPr>
        <w:t xml:space="preserve">Una transferencia de datos de carga útil (payload) normal, requiere al menos de tres paquetes: Testigo, </w:t>
      </w:r>
      <w:r w:rsidR="00557FC5" w:rsidRPr="00433FBE">
        <w:rPr>
          <w:rFonts w:ascii="Arial" w:hAnsi="Arial" w:cs="Arial"/>
          <w:sz w:val="24"/>
          <w:szCs w:val="24"/>
        </w:rPr>
        <w:t>Información</w:t>
      </w:r>
      <w:r w:rsidRPr="00433FBE">
        <w:rPr>
          <w:rFonts w:ascii="Arial" w:hAnsi="Arial" w:cs="Arial"/>
          <w:sz w:val="24"/>
          <w:szCs w:val="24"/>
        </w:rPr>
        <w:t xml:space="preserve"> y Ack. La </w:t>
      </w:r>
      <w:r w:rsidRPr="003B749F">
        <w:rPr>
          <w:rFonts w:ascii="Arial" w:hAnsi="Arial" w:cs="Arial"/>
          <w:b/>
          <w:sz w:val="24"/>
          <w:szCs w:val="24"/>
        </w:rPr>
        <w:fldChar w:fldCharType="begin"/>
      </w:r>
      <w:r w:rsidRPr="003B749F">
        <w:rPr>
          <w:rFonts w:ascii="Arial" w:hAnsi="Arial" w:cs="Arial"/>
          <w:b/>
          <w:sz w:val="24"/>
          <w:szCs w:val="24"/>
        </w:rPr>
        <w:instrText xml:space="preserve"> REF _Ref460578896 \h  \* MERGEFORMAT </w:instrText>
      </w:r>
      <w:r w:rsidRPr="003B749F">
        <w:rPr>
          <w:rFonts w:ascii="Arial" w:hAnsi="Arial" w:cs="Arial"/>
          <w:b/>
          <w:sz w:val="24"/>
          <w:szCs w:val="24"/>
        </w:rPr>
      </w:r>
      <w:r w:rsidRPr="003B749F">
        <w:rPr>
          <w:rFonts w:ascii="Arial" w:hAnsi="Arial" w:cs="Arial"/>
          <w:b/>
          <w:sz w:val="24"/>
          <w:szCs w:val="24"/>
        </w:rPr>
        <w:fldChar w:fldCharType="separate"/>
      </w:r>
      <w:r w:rsidR="007A3A91">
        <w:rPr>
          <w:rFonts w:ascii="Arial" w:hAnsi="Arial" w:cs="Arial"/>
          <w:b/>
          <w:sz w:val="24"/>
          <w:szCs w:val="24"/>
        </w:rPr>
        <w:t>f</w:t>
      </w:r>
      <w:r w:rsidR="009D7A5C" w:rsidRPr="003B749F">
        <w:rPr>
          <w:rFonts w:ascii="Arial" w:hAnsi="Arial" w:cs="Arial"/>
          <w:b/>
          <w:sz w:val="24"/>
          <w:szCs w:val="24"/>
        </w:rPr>
        <w:t xml:space="preserve">igura </w:t>
      </w:r>
      <w:r w:rsidR="009D7A5C" w:rsidRPr="003B749F">
        <w:rPr>
          <w:rFonts w:ascii="Arial" w:hAnsi="Arial" w:cs="Arial"/>
          <w:b/>
          <w:noProof/>
          <w:sz w:val="24"/>
          <w:szCs w:val="24"/>
        </w:rPr>
        <w:t>6</w:t>
      </w:r>
      <w:r w:rsidRPr="003B749F">
        <w:rPr>
          <w:rFonts w:ascii="Arial" w:hAnsi="Arial" w:cs="Arial"/>
          <w:b/>
          <w:sz w:val="24"/>
          <w:szCs w:val="24"/>
        </w:rPr>
        <w:fldChar w:fldCharType="end"/>
      </w:r>
      <w:r>
        <w:rPr>
          <w:rFonts w:ascii="Arial" w:hAnsi="Arial" w:cs="Arial"/>
          <w:sz w:val="24"/>
          <w:szCs w:val="24"/>
        </w:rPr>
        <w:t xml:space="preserve"> </w:t>
      </w:r>
      <w:r w:rsidRPr="00433FBE">
        <w:rPr>
          <w:rFonts w:ascii="Arial" w:hAnsi="Arial" w:cs="Arial"/>
          <w:sz w:val="24"/>
          <w:szCs w:val="24"/>
        </w:rPr>
        <w:t>ilustra u</w:t>
      </w:r>
      <w:r w:rsidR="00C32C7A">
        <w:rPr>
          <w:rFonts w:ascii="Arial" w:hAnsi="Arial" w:cs="Arial"/>
          <w:sz w:val="24"/>
          <w:szCs w:val="24"/>
        </w:rPr>
        <w:t xml:space="preserve">na transferencia USB de salida. </w:t>
      </w:r>
      <w:r w:rsidRPr="00433FBE">
        <w:rPr>
          <w:rFonts w:ascii="Arial" w:hAnsi="Arial" w:cs="Arial"/>
          <w:sz w:val="24"/>
          <w:szCs w:val="24"/>
        </w:rPr>
        <w:t>El paquete 1 es un testigo de salida, indicado por PID de salida. El testigo de salida indica que la información del director va a ser transmitida por el bus. El paquete 2 contiene información como indica el PID DATA1. El paquete 3 es un paquete de intercambio, enviado por el dispositivo usando el PID ACK (</w:t>
      </w:r>
      <w:proofErr w:type="spellStart"/>
      <w:r w:rsidR="000C5AE4">
        <w:rPr>
          <w:rFonts w:ascii="Arial" w:hAnsi="Arial" w:cs="Arial"/>
          <w:sz w:val="24"/>
          <w:szCs w:val="24"/>
        </w:rPr>
        <w:t>acknowledge</w:t>
      </w:r>
      <w:proofErr w:type="spellEnd"/>
      <w:r w:rsidR="000C5AE4">
        <w:rPr>
          <w:rFonts w:ascii="Arial" w:hAnsi="Arial" w:cs="Arial"/>
          <w:sz w:val="24"/>
          <w:szCs w:val="24"/>
        </w:rPr>
        <w:t xml:space="preserve">, </w:t>
      </w:r>
      <w:r w:rsidRPr="00433FBE">
        <w:rPr>
          <w:rFonts w:ascii="Arial" w:hAnsi="Arial" w:cs="Arial"/>
          <w:sz w:val="24"/>
          <w:szCs w:val="24"/>
        </w:rPr>
        <w:t xml:space="preserve">reconocimiento) para indicarle al director que el dispositivo recibió la información libre de errores. Continuando con la </w:t>
      </w:r>
      <w:r w:rsidRPr="000C5AE4">
        <w:rPr>
          <w:rFonts w:ascii="Arial" w:hAnsi="Arial" w:cs="Arial"/>
          <w:sz w:val="24"/>
          <w:szCs w:val="24"/>
        </w:rPr>
        <w:fldChar w:fldCharType="begin"/>
      </w:r>
      <w:r w:rsidRPr="000C5AE4">
        <w:rPr>
          <w:rFonts w:ascii="Arial" w:hAnsi="Arial" w:cs="Arial"/>
          <w:sz w:val="24"/>
          <w:szCs w:val="24"/>
        </w:rPr>
        <w:instrText xml:space="preserve"> REF _Ref460578896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sz w:val="24"/>
          <w:szCs w:val="24"/>
        </w:rPr>
        <w:t xml:space="preserve">Figura </w:t>
      </w:r>
      <w:r w:rsidR="000C5AE4" w:rsidRPr="000C5AE4">
        <w:rPr>
          <w:rFonts w:ascii="Arial" w:hAnsi="Arial" w:cs="Arial"/>
          <w:noProof/>
          <w:sz w:val="24"/>
          <w:szCs w:val="24"/>
        </w:rPr>
        <w:t>7</w:t>
      </w:r>
      <w:r w:rsidRPr="000C5AE4">
        <w:rPr>
          <w:rFonts w:ascii="Arial" w:hAnsi="Arial" w:cs="Arial"/>
          <w:sz w:val="24"/>
          <w:szCs w:val="24"/>
        </w:rPr>
        <w:fldChar w:fldCharType="end"/>
      </w:r>
      <w:r w:rsidRPr="00433FBE">
        <w:rPr>
          <w:rFonts w:ascii="Arial" w:hAnsi="Arial" w:cs="Arial"/>
          <w:sz w:val="24"/>
          <w:szCs w:val="24"/>
        </w:rPr>
        <w:t xml:space="preserve">, una segunda transacción comienza con otro Testigo de salida </w:t>
      </w:r>
      <w:r w:rsidR="00C32C7A">
        <w:rPr>
          <w:rFonts w:ascii="Arial" w:hAnsi="Arial" w:cs="Arial"/>
          <w:sz w:val="24"/>
          <w:szCs w:val="24"/>
        </w:rPr>
        <w:t>(</w:t>
      </w:r>
      <w:r w:rsidRPr="00433FBE">
        <w:rPr>
          <w:rFonts w:ascii="Arial" w:hAnsi="Arial" w:cs="Arial"/>
          <w:sz w:val="24"/>
          <w:szCs w:val="24"/>
        </w:rPr>
        <w:t>4</w:t>
      </w:r>
      <w:r w:rsidR="00C32C7A">
        <w:rPr>
          <w:rFonts w:ascii="Arial" w:hAnsi="Arial" w:cs="Arial"/>
          <w:sz w:val="24"/>
          <w:szCs w:val="24"/>
        </w:rPr>
        <w:t>)</w:t>
      </w:r>
      <w:r w:rsidRPr="00433FBE">
        <w:rPr>
          <w:rFonts w:ascii="Arial" w:hAnsi="Arial" w:cs="Arial"/>
          <w:sz w:val="24"/>
          <w:szCs w:val="24"/>
        </w:rPr>
        <w:t xml:space="preserve">, seguido de </w:t>
      </w:r>
      <w:r w:rsidR="00557FC5" w:rsidRPr="00433FBE">
        <w:rPr>
          <w:rFonts w:ascii="Arial" w:hAnsi="Arial" w:cs="Arial"/>
          <w:sz w:val="24"/>
          <w:szCs w:val="24"/>
        </w:rPr>
        <w:t>más</w:t>
      </w:r>
      <w:r w:rsidRPr="00433FBE">
        <w:rPr>
          <w:rFonts w:ascii="Arial" w:hAnsi="Arial" w:cs="Arial"/>
          <w:sz w:val="24"/>
          <w:szCs w:val="24"/>
        </w:rPr>
        <w:t xml:space="preserve"> información </w:t>
      </w:r>
      <w:r w:rsidR="00C32C7A">
        <w:rPr>
          <w:rFonts w:ascii="Arial" w:hAnsi="Arial" w:cs="Arial"/>
          <w:sz w:val="24"/>
          <w:szCs w:val="24"/>
        </w:rPr>
        <w:t>(</w:t>
      </w:r>
      <w:r w:rsidRPr="00433FBE">
        <w:rPr>
          <w:rFonts w:ascii="Arial" w:hAnsi="Arial" w:cs="Arial"/>
          <w:sz w:val="24"/>
          <w:szCs w:val="24"/>
        </w:rPr>
        <w:t>5</w:t>
      </w:r>
      <w:r w:rsidR="00C32C7A">
        <w:rPr>
          <w:rFonts w:ascii="Arial" w:hAnsi="Arial" w:cs="Arial"/>
          <w:sz w:val="24"/>
          <w:szCs w:val="24"/>
        </w:rPr>
        <w:t>)</w:t>
      </w:r>
      <w:r w:rsidRPr="00433FBE">
        <w:rPr>
          <w:rFonts w:ascii="Arial" w:hAnsi="Arial" w:cs="Arial"/>
          <w:sz w:val="24"/>
          <w:szCs w:val="24"/>
        </w:rPr>
        <w:t>, esta vez usando el PID DATA0. Finalmente</w:t>
      </w:r>
      <w:ins w:id="26" w:author="Cristian Sisterna" w:date="2016-10-14T10:45:00Z">
        <w:r w:rsidR="00AD3414">
          <w:rPr>
            <w:rFonts w:ascii="Arial" w:hAnsi="Arial" w:cs="Arial"/>
            <w:sz w:val="24"/>
            <w:szCs w:val="24"/>
          </w:rPr>
          <w:t>,</w:t>
        </w:r>
      </w:ins>
      <w:r w:rsidRPr="00433FBE">
        <w:rPr>
          <w:rFonts w:ascii="Arial" w:hAnsi="Arial" w:cs="Arial"/>
          <w:sz w:val="24"/>
          <w:szCs w:val="24"/>
        </w:rPr>
        <w:t xml:space="preserve"> el dispositivo indica que </w:t>
      </w:r>
      <w:r w:rsidR="00C32C7A">
        <w:rPr>
          <w:rFonts w:ascii="Arial" w:hAnsi="Arial" w:cs="Arial"/>
          <w:sz w:val="24"/>
          <w:szCs w:val="24"/>
        </w:rPr>
        <w:t>las transacciones se llevaron a cabo</w:t>
      </w:r>
      <w:r w:rsidRPr="00433FBE">
        <w:rPr>
          <w:rFonts w:ascii="Arial" w:hAnsi="Arial" w:cs="Arial"/>
          <w:sz w:val="24"/>
          <w:szCs w:val="24"/>
        </w:rPr>
        <w:t xml:space="preserve"> con éxito mediante la </w:t>
      </w:r>
      <w:r w:rsidR="00557FC5" w:rsidRPr="00433FBE">
        <w:rPr>
          <w:rFonts w:ascii="Arial" w:hAnsi="Arial" w:cs="Arial"/>
          <w:sz w:val="24"/>
          <w:szCs w:val="24"/>
        </w:rPr>
        <w:t>transmisión</w:t>
      </w:r>
      <w:r w:rsidRPr="00433FBE">
        <w:rPr>
          <w:rFonts w:ascii="Arial" w:hAnsi="Arial" w:cs="Arial"/>
          <w:sz w:val="24"/>
          <w:szCs w:val="24"/>
        </w:rPr>
        <w:t xml:space="preserve"> del PID ACK en un paquete de intercambio </w:t>
      </w:r>
      <w:r w:rsidR="00C32C7A">
        <w:rPr>
          <w:rFonts w:ascii="Arial" w:hAnsi="Arial" w:cs="Arial"/>
          <w:sz w:val="24"/>
          <w:szCs w:val="24"/>
        </w:rPr>
        <w:t>(</w:t>
      </w:r>
      <w:r w:rsidRPr="00433FBE">
        <w:rPr>
          <w:rFonts w:ascii="Arial" w:hAnsi="Arial" w:cs="Arial"/>
          <w:sz w:val="24"/>
          <w:szCs w:val="24"/>
        </w:rPr>
        <w:t>6</w:t>
      </w:r>
      <w:r w:rsidR="00C32C7A">
        <w:rPr>
          <w:rFonts w:ascii="Arial" w:hAnsi="Arial" w:cs="Arial"/>
          <w:sz w:val="24"/>
          <w:szCs w:val="24"/>
        </w:rPr>
        <w:t>)</w:t>
      </w:r>
      <w:r w:rsidRPr="00433FBE">
        <w:rPr>
          <w:rFonts w:ascii="Arial" w:hAnsi="Arial" w:cs="Arial"/>
          <w:sz w:val="24"/>
          <w:szCs w:val="24"/>
        </w:rPr>
        <w:t>.</w:t>
      </w:r>
    </w:p>
    <w:p w14:paraId="0FB0C660" w14:textId="77777777" w:rsidR="00433FBE" w:rsidRDefault="00433FBE" w:rsidP="0002490B">
      <w:pPr>
        <w:autoSpaceDE w:val="0"/>
        <w:autoSpaceDN w:val="0"/>
        <w:adjustRightInd w:val="0"/>
        <w:spacing w:after="20" w:line="240" w:lineRule="auto"/>
        <w:jc w:val="both"/>
        <w:rPr>
          <w:rFonts w:ascii="Arial" w:hAnsi="Arial" w:cs="Arial"/>
          <w:sz w:val="24"/>
          <w:szCs w:val="24"/>
        </w:rPr>
      </w:pPr>
    </w:p>
    <w:p w14:paraId="0BB70122" w14:textId="77777777" w:rsidR="00433FBE" w:rsidRDefault="00433FBE" w:rsidP="00B640D7">
      <w:pPr>
        <w:keepNext/>
        <w:autoSpaceDE w:val="0"/>
        <w:autoSpaceDN w:val="0"/>
        <w:adjustRightInd w:val="0"/>
        <w:spacing w:after="20" w:line="240" w:lineRule="auto"/>
        <w:jc w:val="center"/>
      </w:pPr>
      <w:r>
        <w:rPr>
          <w:noProof/>
          <w:lang w:val="es-ES" w:eastAsia="es-ES"/>
        </w:rPr>
        <w:drawing>
          <wp:inline distT="0" distB="0" distL="0" distR="0" wp14:anchorId="09F244FF" wp14:editId="2E4D956C">
            <wp:extent cx="5467350" cy="1219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350" cy="1219200"/>
                    </a:xfrm>
                    <a:prstGeom prst="rect">
                      <a:avLst/>
                    </a:prstGeom>
                  </pic:spPr>
                </pic:pic>
              </a:graphicData>
            </a:graphic>
          </wp:inline>
        </w:drawing>
      </w:r>
    </w:p>
    <w:p w14:paraId="06B327EF" w14:textId="77777777" w:rsidR="00433FBE" w:rsidRDefault="00433FBE" w:rsidP="00B640D7">
      <w:pPr>
        <w:pStyle w:val="Descripcin"/>
        <w:spacing w:after="20"/>
        <w:jc w:val="center"/>
      </w:pPr>
      <w:bookmarkStart w:id="27" w:name="_Ref460578896"/>
      <w:bookmarkStart w:id="28" w:name="_Toc465465563"/>
      <w:r>
        <w:t xml:space="preserve">Figura </w:t>
      </w:r>
      <w:r>
        <w:fldChar w:fldCharType="begin"/>
      </w:r>
      <w:r>
        <w:instrText xml:space="preserve"> SEQ Figura \* ARABIC </w:instrText>
      </w:r>
      <w:r>
        <w:fldChar w:fldCharType="separate"/>
      </w:r>
      <w:r w:rsidR="003F5D41">
        <w:rPr>
          <w:noProof/>
        </w:rPr>
        <w:t>7</w:t>
      </w:r>
      <w:r>
        <w:fldChar w:fldCharType="end"/>
      </w:r>
      <w:bookmarkEnd w:id="27"/>
      <w:r>
        <w:t xml:space="preserve"> : Paquete de transferencia de salida</w:t>
      </w:r>
      <w:bookmarkEnd w:id="28"/>
    </w:p>
    <w:p w14:paraId="220FA03E" w14:textId="77777777" w:rsidR="00B640D7" w:rsidRPr="00B640D7" w:rsidRDefault="00B640D7" w:rsidP="00B640D7"/>
    <w:p w14:paraId="4C8328A3" w14:textId="77777777" w:rsidR="00433FBE" w:rsidRPr="00433FBE" w:rsidRDefault="00433FBE" w:rsidP="0002490B">
      <w:pPr>
        <w:autoSpaceDE w:val="0"/>
        <w:autoSpaceDN w:val="0"/>
        <w:adjustRightInd w:val="0"/>
        <w:spacing w:after="20" w:line="240" w:lineRule="auto"/>
        <w:jc w:val="both"/>
        <w:rPr>
          <w:rFonts w:ascii="Arial" w:eastAsia="Calibri" w:hAnsi="Arial" w:cs="Arial"/>
          <w:sz w:val="24"/>
          <w:szCs w:val="24"/>
        </w:rPr>
      </w:pPr>
      <w:r>
        <w:rPr>
          <w:rFonts w:ascii="Arial" w:hAnsi="Arial" w:cs="Arial"/>
          <w:b/>
          <w:sz w:val="24"/>
        </w:rPr>
        <w:lastRenderedPageBreak/>
        <w:tab/>
      </w:r>
      <w:r w:rsidRPr="00433FBE">
        <w:rPr>
          <w:rFonts w:ascii="Arial" w:eastAsia="Calibri" w:hAnsi="Arial" w:cs="Arial"/>
          <w:sz w:val="24"/>
          <w:szCs w:val="24"/>
        </w:rPr>
        <w:t>Los testigos de configuración (SETUP)</w:t>
      </w:r>
      <w:r w:rsidR="00C32C7A">
        <w:rPr>
          <w:rFonts w:ascii="Arial" w:eastAsia="Calibri" w:hAnsi="Arial" w:cs="Arial"/>
          <w:sz w:val="24"/>
          <w:szCs w:val="24"/>
        </w:rPr>
        <w:t xml:space="preserve"> se utilizan</w:t>
      </w:r>
      <w:r w:rsidRPr="00433FBE">
        <w:rPr>
          <w:rFonts w:ascii="Arial" w:eastAsia="Calibri" w:hAnsi="Arial" w:cs="Arial"/>
          <w:sz w:val="24"/>
          <w:szCs w:val="24"/>
        </w:rPr>
        <w:t xml:space="preserve"> únicamente para transferencia de control. Tienen un prefacio de 8 bytes de información del cual los periféricos decodifican los pedidos del</w:t>
      </w:r>
      <w:r w:rsidR="00C32C7A">
        <w:rPr>
          <w:rFonts w:ascii="Arial" w:eastAsia="Calibri" w:hAnsi="Arial" w:cs="Arial"/>
          <w:sz w:val="24"/>
          <w:szCs w:val="24"/>
        </w:rPr>
        <w:t xml:space="preserve"> director. A velocidad máxima, l</w:t>
      </w:r>
      <w:r w:rsidRPr="00433FBE">
        <w:rPr>
          <w:rFonts w:ascii="Arial" w:eastAsia="Calibri" w:hAnsi="Arial" w:cs="Arial"/>
          <w:sz w:val="24"/>
          <w:szCs w:val="24"/>
        </w:rPr>
        <w:t xml:space="preserve">os testigos </w:t>
      </w:r>
      <w:r w:rsidR="00B76D3C">
        <w:rPr>
          <w:rFonts w:ascii="Arial" w:eastAsia="Calibri" w:hAnsi="Arial" w:cs="Arial"/>
          <w:sz w:val="24"/>
          <w:szCs w:val="24"/>
        </w:rPr>
        <w:t xml:space="preserve">de </w:t>
      </w:r>
      <w:r w:rsidRPr="00433FBE">
        <w:rPr>
          <w:rFonts w:ascii="Arial" w:eastAsia="Calibri" w:hAnsi="Arial" w:cs="Arial"/>
          <w:sz w:val="24"/>
          <w:szCs w:val="24"/>
        </w:rPr>
        <w:t xml:space="preserve">comienzo de trama (SOF) ocurren una vez por milisegundo. A velocidad alta, cada trama contiene ocho testigos SOF, que denotan </w:t>
      </w:r>
      <w:proofErr w:type="gramStart"/>
      <w:r w:rsidRPr="00433FBE">
        <w:rPr>
          <w:rFonts w:ascii="Arial" w:eastAsia="Calibri" w:hAnsi="Arial" w:cs="Arial"/>
          <w:sz w:val="24"/>
          <w:szCs w:val="24"/>
        </w:rPr>
        <w:t>una</w:t>
      </w:r>
      <w:proofErr w:type="gramEnd"/>
      <w:r w:rsidRPr="00433FBE">
        <w:rPr>
          <w:rFonts w:ascii="Arial" w:eastAsia="Calibri" w:hAnsi="Arial" w:cs="Arial"/>
          <w:sz w:val="24"/>
          <w:szCs w:val="24"/>
        </w:rPr>
        <w:t xml:space="preserve"> micro trama de 125 uS.</w:t>
      </w:r>
    </w:p>
    <w:p w14:paraId="5EBAE54E" w14:textId="77777777" w:rsidR="00433FBE" w:rsidRPr="00433FBE" w:rsidRDefault="00433FBE" w:rsidP="0002490B">
      <w:pPr>
        <w:autoSpaceDE w:val="0"/>
        <w:autoSpaceDN w:val="0"/>
        <w:adjustRightInd w:val="0"/>
        <w:spacing w:after="20" w:line="240" w:lineRule="auto"/>
        <w:jc w:val="both"/>
        <w:rPr>
          <w:rFonts w:ascii="Arial" w:eastAsia="Calibri" w:hAnsi="Arial" w:cs="Arial"/>
          <w:sz w:val="24"/>
          <w:szCs w:val="24"/>
        </w:rPr>
      </w:pPr>
    </w:p>
    <w:p w14:paraId="42FBD759" w14:textId="77777777" w:rsidR="00433FBE" w:rsidRPr="00433FBE" w:rsidRDefault="00433FBE" w:rsidP="0002490B">
      <w:pPr>
        <w:autoSpaceDE w:val="0"/>
        <w:autoSpaceDN w:val="0"/>
        <w:adjustRightInd w:val="0"/>
        <w:spacing w:after="20" w:line="240" w:lineRule="auto"/>
        <w:jc w:val="both"/>
        <w:rPr>
          <w:rFonts w:ascii="Arial" w:eastAsia="Calibri" w:hAnsi="Arial" w:cs="Arial"/>
          <w:sz w:val="24"/>
          <w:szCs w:val="24"/>
        </w:rPr>
      </w:pPr>
      <w:r>
        <w:rPr>
          <w:rFonts w:ascii="Arial" w:eastAsia="Calibri" w:hAnsi="Arial" w:cs="Arial"/>
          <w:sz w:val="24"/>
          <w:szCs w:val="24"/>
        </w:rPr>
        <w:tab/>
      </w:r>
      <w:r w:rsidRPr="00433FBE">
        <w:rPr>
          <w:rFonts w:ascii="Arial" w:eastAsia="Calibri" w:hAnsi="Arial" w:cs="Arial"/>
          <w:sz w:val="24"/>
          <w:szCs w:val="24"/>
        </w:rPr>
        <w:t>Cuatro PIDs de intercambio indican el estado de la t</w:t>
      </w:r>
      <w:r w:rsidR="00A10248">
        <w:rPr>
          <w:rFonts w:ascii="Arial" w:eastAsia="Calibri" w:hAnsi="Arial" w:cs="Arial"/>
          <w:sz w:val="24"/>
          <w:szCs w:val="24"/>
        </w:rPr>
        <w:t>ransferencia USB:</w:t>
      </w:r>
      <w:r w:rsidRPr="00433FBE">
        <w:rPr>
          <w:rFonts w:ascii="Arial" w:eastAsia="Calibri" w:hAnsi="Arial" w:cs="Arial"/>
          <w:sz w:val="24"/>
          <w:szCs w:val="24"/>
        </w:rPr>
        <w:t xml:space="preserve"> ACK (Reconocimiento) significa “éxito”</w:t>
      </w:r>
      <w:r w:rsidR="00A10248">
        <w:rPr>
          <w:rFonts w:ascii="Arial" w:eastAsia="Calibri" w:hAnsi="Arial" w:cs="Arial"/>
          <w:sz w:val="24"/>
          <w:szCs w:val="24"/>
        </w:rPr>
        <w:t>, es decir, que</w:t>
      </w:r>
      <w:r w:rsidRPr="00433FBE">
        <w:rPr>
          <w:rFonts w:ascii="Arial" w:eastAsia="Calibri" w:hAnsi="Arial" w:cs="Arial"/>
          <w:sz w:val="24"/>
          <w:szCs w:val="24"/>
        </w:rPr>
        <w:t xml:space="preserve"> la informac</w:t>
      </w:r>
      <w:r w:rsidR="00A10248">
        <w:rPr>
          <w:rFonts w:ascii="Arial" w:eastAsia="Calibri" w:hAnsi="Arial" w:cs="Arial"/>
          <w:sz w:val="24"/>
          <w:szCs w:val="24"/>
        </w:rPr>
        <w:t>ión se recibió libre de errores;</w:t>
      </w:r>
      <w:r w:rsidRPr="00433FBE">
        <w:rPr>
          <w:rFonts w:ascii="Arial" w:eastAsia="Calibri" w:hAnsi="Arial" w:cs="Arial"/>
          <w:sz w:val="24"/>
          <w:szCs w:val="24"/>
        </w:rPr>
        <w:t xml:space="preserve"> NAK (reconocimiento negativo) significa “ocupado, intentar de vuelta”. Es tentador asumir que el NAK significa “error”, pero no es </w:t>
      </w:r>
      <w:r w:rsidR="00557FC5" w:rsidRPr="00433FBE">
        <w:rPr>
          <w:rFonts w:ascii="Arial" w:eastAsia="Calibri" w:hAnsi="Arial" w:cs="Arial"/>
          <w:sz w:val="24"/>
          <w:szCs w:val="24"/>
        </w:rPr>
        <w:t>así</w:t>
      </w:r>
      <w:r w:rsidRPr="00433FBE">
        <w:rPr>
          <w:rFonts w:ascii="Arial" w:eastAsia="Calibri" w:hAnsi="Arial" w:cs="Arial"/>
          <w:sz w:val="24"/>
          <w:szCs w:val="24"/>
        </w:rPr>
        <w:t>. Un dispositivo USB indica error al no responder.</w:t>
      </w:r>
    </w:p>
    <w:p w14:paraId="52814E64" w14:textId="77777777" w:rsidR="00433FBE" w:rsidRPr="00433FBE" w:rsidRDefault="00433FBE" w:rsidP="0002490B">
      <w:pPr>
        <w:autoSpaceDE w:val="0"/>
        <w:autoSpaceDN w:val="0"/>
        <w:adjustRightInd w:val="0"/>
        <w:spacing w:after="20" w:line="240" w:lineRule="auto"/>
        <w:jc w:val="both"/>
        <w:rPr>
          <w:rFonts w:ascii="Arial" w:eastAsia="Calibri" w:hAnsi="Arial" w:cs="Arial"/>
          <w:sz w:val="24"/>
          <w:szCs w:val="24"/>
        </w:rPr>
      </w:pPr>
    </w:p>
    <w:p w14:paraId="45A94318" w14:textId="77777777" w:rsidR="00433FBE" w:rsidRDefault="00433FBE" w:rsidP="0002490B">
      <w:pPr>
        <w:spacing w:after="20"/>
        <w:jc w:val="both"/>
        <w:rPr>
          <w:rFonts w:ascii="Arial" w:eastAsia="Calibri" w:hAnsi="Arial" w:cs="Arial"/>
          <w:sz w:val="24"/>
          <w:szCs w:val="24"/>
        </w:rPr>
      </w:pPr>
      <w:r>
        <w:rPr>
          <w:rFonts w:ascii="Arial" w:eastAsia="Calibri" w:hAnsi="Arial" w:cs="Arial"/>
          <w:sz w:val="24"/>
          <w:szCs w:val="24"/>
        </w:rPr>
        <w:tab/>
      </w:r>
      <w:r w:rsidRPr="00433FBE">
        <w:rPr>
          <w:rFonts w:ascii="Arial" w:eastAsia="Calibri" w:hAnsi="Arial" w:cs="Arial"/>
          <w:sz w:val="24"/>
          <w:szCs w:val="24"/>
        </w:rPr>
        <w:t xml:space="preserve">STALL significa que algo </w:t>
      </w:r>
      <w:r w:rsidR="00557FC5" w:rsidRPr="00433FBE">
        <w:rPr>
          <w:rFonts w:ascii="Arial" w:eastAsia="Calibri" w:hAnsi="Arial" w:cs="Arial"/>
          <w:sz w:val="24"/>
          <w:szCs w:val="24"/>
        </w:rPr>
        <w:t>está</w:t>
      </w:r>
      <w:r w:rsidRPr="00433FBE">
        <w:rPr>
          <w:rFonts w:ascii="Arial" w:eastAsia="Calibri" w:hAnsi="Arial" w:cs="Arial"/>
          <w:sz w:val="24"/>
          <w:szCs w:val="24"/>
        </w:rPr>
        <w:t xml:space="preserve"> mal (probablemente como resultado de una falta de comunicación o falta de cooperación entre el director y el software del dispositivo). Un dispositivo envía el intercambio STALL para indicar que no entiende el pedido de</w:t>
      </w:r>
      <w:r w:rsidR="00A10248">
        <w:rPr>
          <w:rFonts w:ascii="Arial" w:eastAsia="Calibri" w:hAnsi="Arial" w:cs="Arial"/>
          <w:sz w:val="24"/>
          <w:szCs w:val="24"/>
        </w:rPr>
        <w:t>l</w:t>
      </w:r>
      <w:r w:rsidRPr="00433FBE">
        <w:rPr>
          <w:rFonts w:ascii="Arial" w:eastAsia="Calibri" w:hAnsi="Arial" w:cs="Arial"/>
          <w:sz w:val="24"/>
          <w:szCs w:val="24"/>
        </w:rPr>
        <w:t xml:space="preserve"> dispositivo, que algo se </w:t>
      </w:r>
      <w:r w:rsidR="00557FC5" w:rsidRPr="00433FBE">
        <w:rPr>
          <w:rFonts w:ascii="Arial" w:eastAsia="Calibri" w:hAnsi="Arial" w:cs="Arial"/>
          <w:sz w:val="24"/>
          <w:szCs w:val="24"/>
        </w:rPr>
        <w:t>salió</w:t>
      </w:r>
      <w:r w:rsidRPr="00433FBE">
        <w:rPr>
          <w:rFonts w:ascii="Arial" w:eastAsia="Calibri" w:hAnsi="Arial" w:cs="Arial"/>
          <w:sz w:val="24"/>
          <w:szCs w:val="24"/>
        </w:rPr>
        <w:t xml:space="preserve"> mal en el extremo de periférico, o que el director trata de acceder a una fuente que no </w:t>
      </w:r>
      <w:r w:rsidR="007E19CB">
        <w:rPr>
          <w:rFonts w:ascii="Arial" w:eastAsia="Calibri" w:hAnsi="Arial" w:cs="Arial"/>
          <w:sz w:val="24"/>
          <w:szCs w:val="24"/>
        </w:rPr>
        <w:t>existe. Es similar a HALT, pero con mayores posibilidades</w:t>
      </w:r>
      <w:r w:rsidRPr="00433FBE">
        <w:rPr>
          <w:rFonts w:ascii="Arial" w:eastAsia="Calibri" w:hAnsi="Arial" w:cs="Arial"/>
          <w:sz w:val="24"/>
          <w:szCs w:val="24"/>
        </w:rPr>
        <w:t xml:space="preserve">, porque el USB provee una forma de recuperarse de un stall. NYET (no aun) tiene el mismo significado que el ACK – que la información se recibió sin errores – pero también indica que el punto de llegada no </w:t>
      </w:r>
      <w:r w:rsidR="00557FC5" w:rsidRPr="00433FBE">
        <w:rPr>
          <w:rFonts w:ascii="Arial" w:eastAsia="Calibri" w:hAnsi="Arial" w:cs="Arial"/>
          <w:sz w:val="24"/>
          <w:szCs w:val="24"/>
        </w:rPr>
        <w:t>está</w:t>
      </w:r>
      <w:r w:rsidRPr="00433FBE">
        <w:rPr>
          <w:rFonts w:ascii="Arial" w:eastAsia="Calibri" w:hAnsi="Arial" w:cs="Arial"/>
          <w:sz w:val="24"/>
          <w:szCs w:val="24"/>
        </w:rPr>
        <w:t xml:space="preserve"> listo aun para recibir otra transferencia de salida. Los PIDs NYET suceden solo en el modo de velocidad alta. Un PID PRE (preámbulo) precede a una </w:t>
      </w:r>
      <w:r w:rsidR="00557FC5" w:rsidRPr="00433FBE">
        <w:rPr>
          <w:rFonts w:ascii="Arial" w:eastAsia="Calibri" w:hAnsi="Arial" w:cs="Arial"/>
          <w:sz w:val="24"/>
          <w:szCs w:val="24"/>
        </w:rPr>
        <w:t>transmisión</w:t>
      </w:r>
      <w:r w:rsidRPr="00433FBE">
        <w:rPr>
          <w:rFonts w:ascii="Arial" w:eastAsia="Calibri" w:hAnsi="Arial" w:cs="Arial"/>
          <w:sz w:val="24"/>
          <w:szCs w:val="24"/>
        </w:rPr>
        <w:t xml:space="preserve"> USB de velocidad baja (1.5Mbps)</w:t>
      </w:r>
      <w:r>
        <w:rPr>
          <w:rFonts w:ascii="Arial" w:eastAsia="Calibri" w:hAnsi="Arial" w:cs="Arial"/>
          <w:sz w:val="24"/>
          <w:szCs w:val="24"/>
        </w:rPr>
        <w:t>.</w:t>
      </w:r>
    </w:p>
    <w:p w14:paraId="097FD7B9" w14:textId="77777777" w:rsidR="00433FBE" w:rsidRDefault="00433FBE" w:rsidP="0002490B">
      <w:pPr>
        <w:spacing w:after="20"/>
        <w:jc w:val="both"/>
        <w:rPr>
          <w:rFonts w:ascii="Arial" w:eastAsia="Calibri" w:hAnsi="Arial" w:cs="Arial"/>
          <w:sz w:val="24"/>
          <w:szCs w:val="24"/>
        </w:rPr>
      </w:pPr>
    </w:p>
    <w:p w14:paraId="08838C2F" w14:textId="3644C898" w:rsidR="006D33EF" w:rsidRPr="00D53358" w:rsidRDefault="00433FBE" w:rsidP="00D53358">
      <w:pPr>
        <w:autoSpaceDE w:val="0"/>
        <w:autoSpaceDN w:val="0"/>
        <w:adjustRightInd w:val="0"/>
        <w:spacing w:before="240" w:after="20" w:line="240" w:lineRule="auto"/>
        <w:jc w:val="both"/>
        <w:rPr>
          <w:rFonts w:ascii="Arial" w:hAnsi="Arial" w:cs="Arial"/>
          <w:sz w:val="24"/>
          <w:szCs w:val="24"/>
        </w:rPr>
      </w:pPr>
      <w:r>
        <w:rPr>
          <w:rFonts w:ascii="Arial" w:eastAsia="Calibri" w:hAnsi="Arial" w:cs="Arial"/>
          <w:sz w:val="24"/>
          <w:szCs w:val="24"/>
        </w:rPr>
        <w:tab/>
      </w:r>
      <w:r w:rsidRPr="00433FBE">
        <w:rPr>
          <w:rFonts w:ascii="Arial" w:hAnsi="Arial" w:cs="Arial"/>
          <w:sz w:val="24"/>
          <w:szCs w:val="24"/>
        </w:rPr>
        <w:t xml:space="preserve">Una característica notable del protocolo USB 2.0 es el mecanismo de alternado de información. Hay dos PIDs DATA (DATA0 y DATA1) en la </w:t>
      </w:r>
      <w:r w:rsidRPr="000C5AE4">
        <w:rPr>
          <w:rFonts w:ascii="Arial" w:hAnsi="Arial" w:cs="Arial"/>
          <w:sz w:val="24"/>
          <w:szCs w:val="24"/>
        </w:rPr>
        <w:fldChar w:fldCharType="begin"/>
      </w:r>
      <w:r w:rsidRPr="000C5AE4">
        <w:rPr>
          <w:rFonts w:ascii="Arial" w:hAnsi="Arial" w:cs="Arial"/>
          <w:sz w:val="24"/>
          <w:szCs w:val="24"/>
        </w:rPr>
        <w:instrText xml:space="preserve"> REF _Ref460578896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sz w:val="24"/>
          <w:szCs w:val="24"/>
        </w:rPr>
        <w:t xml:space="preserve">Figura </w:t>
      </w:r>
      <w:r w:rsidR="000C5AE4" w:rsidRPr="000C5AE4">
        <w:rPr>
          <w:rFonts w:ascii="Arial" w:hAnsi="Arial" w:cs="Arial"/>
          <w:noProof/>
          <w:sz w:val="24"/>
          <w:szCs w:val="24"/>
        </w:rPr>
        <w:t>7</w:t>
      </w:r>
      <w:r w:rsidRPr="000C5AE4">
        <w:rPr>
          <w:rFonts w:ascii="Arial" w:hAnsi="Arial" w:cs="Arial"/>
          <w:sz w:val="24"/>
          <w:szCs w:val="24"/>
        </w:rPr>
        <w:fldChar w:fldCharType="end"/>
      </w:r>
      <w:r w:rsidRPr="00433FBE">
        <w:rPr>
          <w:rFonts w:ascii="Arial" w:hAnsi="Arial" w:cs="Arial"/>
          <w:sz w:val="24"/>
          <w:szCs w:val="24"/>
        </w:rPr>
        <w:t xml:space="preserve">. Como se </w:t>
      </w:r>
      <w:r w:rsidR="00557FC5" w:rsidRPr="00433FBE">
        <w:rPr>
          <w:rFonts w:ascii="Arial" w:hAnsi="Arial" w:cs="Arial"/>
          <w:sz w:val="24"/>
          <w:szCs w:val="24"/>
        </w:rPr>
        <w:t>mencionó</w:t>
      </w:r>
      <w:r w:rsidRPr="00433FBE">
        <w:rPr>
          <w:rFonts w:ascii="Arial" w:hAnsi="Arial" w:cs="Arial"/>
          <w:sz w:val="24"/>
          <w:szCs w:val="24"/>
        </w:rPr>
        <w:t xml:space="preserve"> anteriormente, el intercambio ACK </w:t>
      </w:r>
      <w:r w:rsidR="007E19CB">
        <w:rPr>
          <w:rFonts w:ascii="Arial" w:hAnsi="Arial" w:cs="Arial"/>
          <w:sz w:val="24"/>
          <w:szCs w:val="24"/>
        </w:rPr>
        <w:t>indica al</w:t>
      </w:r>
      <w:r w:rsidRPr="00433FBE">
        <w:rPr>
          <w:rFonts w:ascii="Arial" w:hAnsi="Arial" w:cs="Arial"/>
          <w:sz w:val="24"/>
          <w:szCs w:val="24"/>
        </w:rPr>
        <w:t xml:space="preserve"> directo</w:t>
      </w:r>
      <w:r w:rsidR="007E19CB">
        <w:rPr>
          <w:rFonts w:ascii="Arial" w:hAnsi="Arial" w:cs="Arial"/>
          <w:sz w:val="24"/>
          <w:szCs w:val="24"/>
        </w:rPr>
        <w:t>r</w:t>
      </w:r>
      <w:r w:rsidRPr="00433FBE">
        <w:rPr>
          <w:rFonts w:ascii="Arial" w:hAnsi="Arial" w:cs="Arial"/>
          <w:sz w:val="24"/>
          <w:szCs w:val="24"/>
        </w:rPr>
        <w:t xml:space="preserve"> que el periférico recibió </w:t>
      </w:r>
      <w:r w:rsidR="007E19CB">
        <w:rPr>
          <w:rFonts w:ascii="Arial" w:hAnsi="Arial" w:cs="Arial"/>
          <w:sz w:val="24"/>
          <w:szCs w:val="24"/>
        </w:rPr>
        <w:t>la información libre de errores (l</w:t>
      </w:r>
      <w:r w:rsidRPr="00433FBE">
        <w:rPr>
          <w:rFonts w:ascii="Arial" w:hAnsi="Arial" w:cs="Arial"/>
          <w:sz w:val="24"/>
          <w:szCs w:val="24"/>
        </w:rPr>
        <w:t xml:space="preserve">a porción CRC del paquete es usada para detectar errores). Sin embargo, el paquete de intercambio puede quedar ilegible durante la </w:t>
      </w:r>
      <w:r w:rsidR="00557FC5" w:rsidRPr="00433FBE">
        <w:rPr>
          <w:rFonts w:ascii="Arial" w:hAnsi="Arial" w:cs="Arial"/>
          <w:sz w:val="24"/>
          <w:szCs w:val="24"/>
        </w:rPr>
        <w:t>transmisión</w:t>
      </w:r>
      <w:r w:rsidR="007E19CB">
        <w:rPr>
          <w:rFonts w:ascii="Arial" w:hAnsi="Arial" w:cs="Arial"/>
          <w:sz w:val="24"/>
          <w:szCs w:val="24"/>
        </w:rPr>
        <w:t>. Para detectarl</w:t>
      </w:r>
      <w:r w:rsidRPr="00433FBE">
        <w:rPr>
          <w:rFonts w:ascii="Arial" w:hAnsi="Arial" w:cs="Arial"/>
          <w:sz w:val="24"/>
          <w:szCs w:val="24"/>
        </w:rPr>
        <w:t xml:space="preserve">o, cada lado (director y dispositivo) mantienen </w:t>
      </w:r>
      <w:r w:rsidR="007E19CB">
        <w:rPr>
          <w:rFonts w:ascii="Arial" w:hAnsi="Arial" w:cs="Arial"/>
          <w:sz w:val="24"/>
          <w:szCs w:val="24"/>
        </w:rPr>
        <w:t xml:space="preserve">un </w:t>
      </w:r>
      <w:r w:rsidRPr="00433FBE">
        <w:rPr>
          <w:rFonts w:ascii="Arial" w:hAnsi="Arial" w:cs="Arial"/>
          <w:sz w:val="24"/>
          <w:szCs w:val="24"/>
        </w:rPr>
        <w:t xml:space="preserve">bit de </w:t>
      </w:r>
      <w:r w:rsidR="007E19CB">
        <w:rPr>
          <w:rFonts w:ascii="Arial" w:hAnsi="Arial" w:cs="Arial"/>
          <w:sz w:val="24"/>
          <w:szCs w:val="24"/>
        </w:rPr>
        <w:t>alternado</w:t>
      </w:r>
      <w:r w:rsidRPr="00433FBE">
        <w:rPr>
          <w:rFonts w:ascii="Arial" w:hAnsi="Arial" w:cs="Arial"/>
          <w:sz w:val="24"/>
          <w:szCs w:val="24"/>
        </w:rPr>
        <w:t xml:space="preserve"> </w:t>
      </w:r>
      <w:r w:rsidR="007E19CB">
        <w:rPr>
          <w:rFonts w:ascii="Arial" w:hAnsi="Arial" w:cs="Arial"/>
          <w:sz w:val="24"/>
          <w:szCs w:val="24"/>
        </w:rPr>
        <w:t>de información, el cual es intercambiad</w:t>
      </w:r>
      <w:r w:rsidRPr="00433FBE">
        <w:rPr>
          <w:rFonts w:ascii="Arial" w:hAnsi="Arial" w:cs="Arial"/>
          <w:sz w:val="24"/>
          <w:szCs w:val="24"/>
        </w:rPr>
        <w:t xml:space="preserve">o entre </w:t>
      </w:r>
      <w:r w:rsidR="007E19CB">
        <w:rPr>
          <w:rFonts w:ascii="Arial" w:hAnsi="Arial" w:cs="Arial"/>
          <w:sz w:val="24"/>
          <w:szCs w:val="24"/>
        </w:rPr>
        <w:t xml:space="preserve">las </w:t>
      </w:r>
      <w:r w:rsidRPr="00433FBE">
        <w:rPr>
          <w:rFonts w:ascii="Arial" w:hAnsi="Arial" w:cs="Arial"/>
          <w:sz w:val="24"/>
          <w:szCs w:val="24"/>
        </w:rPr>
        <w:t xml:space="preserve">transferencias de paquetes de información. El estado de este bit de alternado interno es comparado con el PID que llega con la información, ya sea DATA0 o DATA1. Cuando se envía información, el director o el dispositivo envían PIDS DATA0-DATA1 alternados. Mediante la comparación del PID de </w:t>
      </w:r>
      <w:r w:rsidR="007E19CB">
        <w:rPr>
          <w:rFonts w:ascii="Arial" w:hAnsi="Arial" w:cs="Arial"/>
          <w:sz w:val="24"/>
          <w:szCs w:val="24"/>
        </w:rPr>
        <w:t>la información recibida</w:t>
      </w:r>
      <w:r w:rsidRPr="00433FBE">
        <w:rPr>
          <w:rFonts w:ascii="Arial" w:hAnsi="Arial" w:cs="Arial"/>
          <w:sz w:val="24"/>
          <w:szCs w:val="24"/>
        </w:rPr>
        <w:t xml:space="preserve"> con el estado de su propio bit de alternado interno, el receptor puede detectar un p</w:t>
      </w:r>
      <w:r w:rsidR="00D53358">
        <w:rPr>
          <w:rFonts w:ascii="Arial" w:hAnsi="Arial" w:cs="Arial"/>
          <w:sz w:val="24"/>
          <w:szCs w:val="24"/>
        </w:rPr>
        <w:t>aquete de intercambio corrupto.</w:t>
      </w:r>
    </w:p>
    <w:p w14:paraId="39A58E7D" w14:textId="77777777" w:rsidR="00E41E90" w:rsidRPr="00E41E90" w:rsidRDefault="00433FBE" w:rsidP="00D53358">
      <w:pPr>
        <w:autoSpaceDE w:val="0"/>
        <w:autoSpaceDN w:val="0"/>
        <w:adjustRightInd w:val="0"/>
        <w:spacing w:before="240" w:after="20" w:line="240" w:lineRule="auto"/>
        <w:jc w:val="both"/>
        <w:rPr>
          <w:rFonts w:ascii="Arial" w:hAnsi="Arial" w:cs="Arial"/>
          <w:sz w:val="24"/>
          <w:szCs w:val="24"/>
        </w:rPr>
      </w:pPr>
      <w:r>
        <w:rPr>
          <w:rFonts w:ascii="Arial" w:hAnsi="Arial" w:cs="Arial"/>
          <w:b/>
          <w:sz w:val="24"/>
        </w:rPr>
        <w:tab/>
      </w:r>
      <w:r w:rsidR="00E41E90" w:rsidRPr="00E41E90">
        <w:rPr>
          <w:rFonts w:ascii="Arial" w:hAnsi="Arial" w:cs="Arial"/>
          <w:sz w:val="24"/>
          <w:szCs w:val="24"/>
        </w:rPr>
        <w:t xml:space="preserve">El protocolo PING fue introducido en la especificación USB 2.0 para evitar el gasto de ancho de banda del bus bajo ciertas circunstancias. Cuando opera a velocidad máxima, cada transferencia de salida envía la información de salida, aun cuando el dispositivo </w:t>
      </w:r>
      <w:r w:rsidR="00557FC5" w:rsidRPr="00E41E90">
        <w:rPr>
          <w:rFonts w:ascii="Arial" w:hAnsi="Arial" w:cs="Arial"/>
          <w:sz w:val="24"/>
          <w:szCs w:val="24"/>
        </w:rPr>
        <w:t>está</w:t>
      </w:r>
      <w:r w:rsidR="00E41E90" w:rsidRPr="00E41E90">
        <w:rPr>
          <w:rFonts w:ascii="Arial" w:hAnsi="Arial" w:cs="Arial"/>
          <w:sz w:val="24"/>
          <w:szCs w:val="24"/>
        </w:rPr>
        <w:t xml:space="preserve"> ocupado y no puede aceptar información. Tales transferencias masivas repetitivas fracasadas, resultan en un significante desperdicio de ancho de banda del bus. Realizando esto a velocidad alta puede volverse </w:t>
      </w:r>
      <w:r w:rsidR="00557FC5" w:rsidRPr="00E41E90">
        <w:rPr>
          <w:rFonts w:ascii="Arial" w:hAnsi="Arial" w:cs="Arial"/>
          <w:sz w:val="24"/>
          <w:szCs w:val="24"/>
        </w:rPr>
        <w:t>aún</w:t>
      </w:r>
      <w:r w:rsidR="00E41E90" w:rsidRPr="00E41E90">
        <w:rPr>
          <w:rFonts w:ascii="Arial" w:hAnsi="Arial" w:cs="Arial"/>
          <w:sz w:val="24"/>
          <w:szCs w:val="24"/>
        </w:rPr>
        <w:t xml:space="preserve"> peor. Este problema fue remediado mediante el uso del nuevo PID PING. El director envía primero un testigo PING corto hacia un punto de llegada de salida, pregunta</w:t>
      </w:r>
      <w:r w:rsidR="00D53358">
        <w:rPr>
          <w:rFonts w:ascii="Arial" w:hAnsi="Arial" w:cs="Arial"/>
          <w:sz w:val="24"/>
          <w:szCs w:val="24"/>
        </w:rPr>
        <w:t>n</w:t>
      </w:r>
      <w:r w:rsidR="00E41E90" w:rsidRPr="00E41E90">
        <w:rPr>
          <w:rFonts w:ascii="Arial" w:hAnsi="Arial" w:cs="Arial"/>
          <w:sz w:val="24"/>
          <w:szCs w:val="24"/>
        </w:rPr>
        <w:t>do si hay lugar para información de salida e</w:t>
      </w:r>
      <w:r w:rsidR="00D53358">
        <w:rPr>
          <w:rFonts w:ascii="Arial" w:hAnsi="Arial" w:cs="Arial"/>
          <w:sz w:val="24"/>
          <w:szCs w:val="24"/>
        </w:rPr>
        <w:t>n el dispositivo periférico. Sólo cuando el PING obtiene como respuesta</w:t>
      </w:r>
      <w:r w:rsidR="00E41E90" w:rsidRPr="00E41E90">
        <w:rPr>
          <w:rFonts w:ascii="Arial" w:hAnsi="Arial" w:cs="Arial"/>
          <w:sz w:val="24"/>
          <w:szCs w:val="24"/>
        </w:rPr>
        <w:t xml:space="preserve"> un ACK</w:t>
      </w:r>
      <w:r w:rsidR="00D53358">
        <w:rPr>
          <w:rFonts w:ascii="Arial" w:hAnsi="Arial" w:cs="Arial"/>
          <w:sz w:val="24"/>
          <w:szCs w:val="24"/>
        </w:rPr>
        <w:t>,</w:t>
      </w:r>
      <w:r w:rsidR="00E41E90" w:rsidRPr="00E41E90">
        <w:rPr>
          <w:rFonts w:ascii="Arial" w:hAnsi="Arial" w:cs="Arial"/>
          <w:sz w:val="24"/>
          <w:szCs w:val="24"/>
        </w:rPr>
        <w:t xml:space="preserve"> el director envía el t</w:t>
      </w:r>
      <w:r w:rsidR="00D53358">
        <w:rPr>
          <w:rFonts w:ascii="Arial" w:hAnsi="Arial" w:cs="Arial"/>
          <w:sz w:val="24"/>
          <w:szCs w:val="24"/>
        </w:rPr>
        <w:t>estigo de salida e información.</w:t>
      </w:r>
    </w:p>
    <w:p w14:paraId="1F5819B8" w14:textId="7F1513F0" w:rsidR="00E41E90" w:rsidRPr="00557FC5" w:rsidRDefault="00E41E90" w:rsidP="00D53358">
      <w:pPr>
        <w:autoSpaceDE w:val="0"/>
        <w:autoSpaceDN w:val="0"/>
        <w:adjustRightInd w:val="0"/>
        <w:spacing w:before="240" w:after="20" w:line="240" w:lineRule="auto"/>
        <w:jc w:val="both"/>
        <w:rPr>
          <w:rFonts w:ascii="Arial" w:hAnsi="Arial" w:cs="Arial"/>
          <w:sz w:val="24"/>
          <w:szCs w:val="24"/>
        </w:rPr>
      </w:pPr>
      <w:r w:rsidRPr="00E41E90">
        <w:rPr>
          <w:rFonts w:ascii="Arial" w:hAnsi="Arial" w:cs="Arial"/>
          <w:sz w:val="24"/>
          <w:szCs w:val="24"/>
        </w:rPr>
        <w:tab/>
        <w:t>El protocolo para transferencias de</w:t>
      </w:r>
      <w:r w:rsidR="004D1890">
        <w:rPr>
          <w:rFonts w:ascii="Arial" w:hAnsi="Arial" w:cs="Arial"/>
          <w:sz w:val="24"/>
          <w:szCs w:val="24"/>
        </w:rPr>
        <w:t>:</w:t>
      </w:r>
      <w:r w:rsidRPr="00E41E90">
        <w:rPr>
          <w:rFonts w:ascii="Arial" w:hAnsi="Arial" w:cs="Arial"/>
          <w:sz w:val="24"/>
          <w:szCs w:val="24"/>
        </w:rPr>
        <w:t xml:space="preserve"> interrupción, masivas, </w:t>
      </w:r>
      <w:r w:rsidR="00557FC5" w:rsidRPr="00E41E90">
        <w:rPr>
          <w:rFonts w:ascii="Arial" w:hAnsi="Arial" w:cs="Arial"/>
          <w:sz w:val="24"/>
          <w:szCs w:val="24"/>
        </w:rPr>
        <w:t>asincrónicas</w:t>
      </w:r>
      <w:r w:rsidRPr="00E41E90">
        <w:rPr>
          <w:rFonts w:ascii="Arial" w:hAnsi="Arial" w:cs="Arial"/>
          <w:sz w:val="24"/>
          <w:szCs w:val="24"/>
        </w:rPr>
        <w:t xml:space="preserve"> y de control</w:t>
      </w:r>
      <w:r w:rsidR="004D1890">
        <w:rPr>
          <w:rFonts w:ascii="Arial" w:hAnsi="Arial" w:cs="Arial"/>
          <w:sz w:val="24"/>
          <w:szCs w:val="24"/>
        </w:rPr>
        <w:t>, explicadas anteriormente,</w:t>
      </w:r>
      <w:r w:rsidR="000C5AE4">
        <w:rPr>
          <w:rFonts w:ascii="Arial" w:hAnsi="Arial" w:cs="Arial"/>
          <w:sz w:val="24"/>
          <w:szCs w:val="24"/>
        </w:rPr>
        <w:t xml:space="preserve"> son ilustradas en las</w:t>
      </w:r>
      <w:r>
        <w:rPr>
          <w:rFonts w:ascii="Arial" w:hAnsi="Arial" w:cs="Arial"/>
          <w:sz w:val="24"/>
          <w:szCs w:val="24"/>
        </w:rPr>
        <w:t xml:space="preserve"> </w:t>
      </w:r>
      <w:r w:rsidRPr="000C5AE4">
        <w:rPr>
          <w:rFonts w:ascii="Arial" w:hAnsi="Arial" w:cs="Arial"/>
          <w:sz w:val="24"/>
          <w:szCs w:val="24"/>
        </w:rPr>
        <w:fldChar w:fldCharType="begin"/>
      </w:r>
      <w:r w:rsidRPr="000C5AE4">
        <w:rPr>
          <w:rFonts w:ascii="Arial" w:hAnsi="Arial" w:cs="Arial"/>
          <w:sz w:val="24"/>
          <w:szCs w:val="24"/>
        </w:rPr>
        <w:instrText xml:space="preserve"> REF _Ref460579416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noProof/>
          <w:sz w:val="24"/>
          <w:szCs w:val="24"/>
        </w:rPr>
        <w:t>Figura</w:t>
      </w:r>
      <w:r w:rsidR="000C5AE4" w:rsidRPr="000C5AE4">
        <w:rPr>
          <w:rFonts w:ascii="Arial" w:hAnsi="Arial" w:cs="Arial"/>
          <w:sz w:val="24"/>
          <w:szCs w:val="24"/>
        </w:rPr>
        <w:t xml:space="preserve"> </w:t>
      </w:r>
      <w:r w:rsidR="000C5AE4" w:rsidRPr="000C5AE4">
        <w:rPr>
          <w:rFonts w:ascii="Arial" w:hAnsi="Arial" w:cs="Arial"/>
          <w:noProof/>
          <w:sz w:val="24"/>
          <w:szCs w:val="24"/>
        </w:rPr>
        <w:t>8</w:t>
      </w:r>
      <w:r w:rsidRPr="000C5AE4">
        <w:rPr>
          <w:rFonts w:ascii="Arial" w:hAnsi="Arial" w:cs="Arial"/>
          <w:sz w:val="24"/>
          <w:szCs w:val="24"/>
        </w:rPr>
        <w:fldChar w:fldCharType="end"/>
      </w:r>
      <w:r w:rsidR="00557FC5" w:rsidRPr="000C5AE4">
        <w:rPr>
          <w:rFonts w:ascii="Arial" w:hAnsi="Arial" w:cs="Arial"/>
          <w:sz w:val="24"/>
          <w:szCs w:val="24"/>
        </w:rPr>
        <w:t>,</w:t>
      </w:r>
      <w:r w:rsidRPr="000C5AE4">
        <w:rPr>
          <w:rFonts w:ascii="Arial" w:hAnsi="Arial" w:cs="Arial"/>
          <w:sz w:val="24"/>
          <w:szCs w:val="24"/>
        </w:rPr>
        <w:fldChar w:fldCharType="begin"/>
      </w:r>
      <w:r w:rsidRPr="000C5AE4">
        <w:rPr>
          <w:rFonts w:ascii="Arial" w:hAnsi="Arial" w:cs="Arial"/>
          <w:sz w:val="24"/>
          <w:szCs w:val="24"/>
        </w:rPr>
        <w:instrText xml:space="preserve"> REF _Ref460579418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sz w:val="24"/>
          <w:szCs w:val="24"/>
        </w:rPr>
        <w:t>Figura</w:t>
      </w:r>
      <w:r w:rsidR="000C5AE4" w:rsidRPr="000C5AE4">
        <w:rPr>
          <w:rFonts w:ascii="Arial" w:hAnsi="Arial" w:cs="Arial"/>
          <w:noProof/>
          <w:sz w:val="24"/>
          <w:szCs w:val="24"/>
        </w:rPr>
        <w:t xml:space="preserve"> 9</w:t>
      </w:r>
      <w:r w:rsidRPr="000C5AE4">
        <w:rPr>
          <w:rFonts w:ascii="Arial" w:hAnsi="Arial" w:cs="Arial"/>
          <w:sz w:val="24"/>
          <w:szCs w:val="24"/>
        </w:rPr>
        <w:fldChar w:fldCharType="end"/>
      </w:r>
      <w:r w:rsidR="00737A11" w:rsidRPr="000C5AE4">
        <w:rPr>
          <w:rFonts w:ascii="Arial" w:hAnsi="Arial" w:cs="Arial"/>
          <w:sz w:val="24"/>
          <w:szCs w:val="24"/>
        </w:rPr>
        <w:t xml:space="preserve">, </w:t>
      </w:r>
      <w:r w:rsidRPr="000C5AE4">
        <w:rPr>
          <w:rFonts w:ascii="Arial" w:hAnsi="Arial" w:cs="Arial"/>
          <w:sz w:val="24"/>
          <w:szCs w:val="24"/>
        </w:rPr>
        <w:fldChar w:fldCharType="begin"/>
      </w:r>
      <w:r w:rsidRPr="000C5AE4">
        <w:rPr>
          <w:rFonts w:ascii="Arial" w:hAnsi="Arial" w:cs="Arial"/>
          <w:sz w:val="24"/>
          <w:szCs w:val="24"/>
        </w:rPr>
        <w:instrText xml:space="preserve"> REF _Ref460579420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noProof/>
          <w:sz w:val="24"/>
          <w:szCs w:val="24"/>
        </w:rPr>
        <w:t>Figura</w:t>
      </w:r>
      <w:r w:rsidR="000C5AE4" w:rsidRPr="000C5AE4">
        <w:rPr>
          <w:rFonts w:ascii="Arial" w:hAnsi="Arial" w:cs="Arial"/>
          <w:sz w:val="24"/>
          <w:szCs w:val="24"/>
        </w:rPr>
        <w:t xml:space="preserve"> </w:t>
      </w:r>
      <w:r w:rsidR="000C5AE4" w:rsidRPr="000C5AE4">
        <w:rPr>
          <w:rFonts w:ascii="Arial" w:hAnsi="Arial" w:cs="Arial"/>
          <w:noProof/>
          <w:sz w:val="24"/>
          <w:szCs w:val="24"/>
        </w:rPr>
        <w:t>10</w:t>
      </w:r>
      <w:r w:rsidRPr="000C5AE4">
        <w:rPr>
          <w:rFonts w:ascii="Arial" w:hAnsi="Arial" w:cs="Arial"/>
          <w:sz w:val="24"/>
          <w:szCs w:val="24"/>
        </w:rPr>
        <w:fldChar w:fldCharType="end"/>
      </w:r>
      <w:r w:rsidRPr="000C5AE4">
        <w:rPr>
          <w:rFonts w:ascii="Arial" w:hAnsi="Arial" w:cs="Arial"/>
          <w:sz w:val="24"/>
          <w:szCs w:val="24"/>
        </w:rPr>
        <w:t xml:space="preserve"> y</w:t>
      </w:r>
      <w:r w:rsidR="00557FC5" w:rsidRPr="000C5AE4">
        <w:rPr>
          <w:rFonts w:ascii="Arial" w:hAnsi="Arial" w:cs="Arial"/>
          <w:sz w:val="24"/>
          <w:szCs w:val="24"/>
        </w:rPr>
        <w:t xml:space="preserve"> </w:t>
      </w:r>
      <w:r w:rsidRPr="000C5AE4">
        <w:rPr>
          <w:rFonts w:ascii="Arial" w:hAnsi="Arial" w:cs="Arial"/>
          <w:sz w:val="24"/>
          <w:szCs w:val="24"/>
        </w:rPr>
        <w:fldChar w:fldCharType="begin"/>
      </w:r>
      <w:r w:rsidRPr="000C5AE4">
        <w:rPr>
          <w:rFonts w:ascii="Arial" w:hAnsi="Arial" w:cs="Arial"/>
          <w:sz w:val="24"/>
          <w:szCs w:val="24"/>
        </w:rPr>
        <w:instrText xml:space="preserve"> REF _Ref460579422 \h  \* MERGEFORMAT </w:instrText>
      </w:r>
      <w:r w:rsidRPr="000C5AE4">
        <w:rPr>
          <w:rFonts w:ascii="Arial" w:hAnsi="Arial" w:cs="Arial"/>
          <w:sz w:val="24"/>
          <w:szCs w:val="24"/>
        </w:rPr>
      </w:r>
      <w:r w:rsidRPr="000C5AE4">
        <w:rPr>
          <w:rFonts w:ascii="Arial" w:hAnsi="Arial" w:cs="Arial"/>
          <w:sz w:val="24"/>
          <w:szCs w:val="24"/>
        </w:rPr>
        <w:fldChar w:fldCharType="separate"/>
      </w:r>
      <w:r w:rsidR="000C5AE4" w:rsidRPr="000C5AE4">
        <w:rPr>
          <w:rFonts w:ascii="Arial" w:hAnsi="Arial" w:cs="Arial"/>
          <w:noProof/>
          <w:sz w:val="24"/>
          <w:szCs w:val="24"/>
        </w:rPr>
        <w:t>Figura</w:t>
      </w:r>
      <w:r w:rsidR="000C5AE4" w:rsidRPr="000C5AE4">
        <w:rPr>
          <w:rFonts w:ascii="Arial" w:hAnsi="Arial" w:cs="Arial"/>
          <w:sz w:val="24"/>
          <w:szCs w:val="24"/>
        </w:rPr>
        <w:t xml:space="preserve"> </w:t>
      </w:r>
      <w:r w:rsidR="000C5AE4" w:rsidRPr="000C5AE4">
        <w:rPr>
          <w:rFonts w:ascii="Arial" w:hAnsi="Arial" w:cs="Arial"/>
          <w:noProof/>
          <w:sz w:val="24"/>
          <w:szCs w:val="24"/>
        </w:rPr>
        <w:t>11</w:t>
      </w:r>
      <w:r w:rsidRPr="000C5AE4">
        <w:rPr>
          <w:rFonts w:ascii="Arial" w:hAnsi="Arial" w:cs="Arial"/>
          <w:sz w:val="24"/>
          <w:szCs w:val="24"/>
        </w:rPr>
        <w:fldChar w:fldCharType="end"/>
      </w:r>
      <w:r w:rsidRPr="000C5AE4">
        <w:rPr>
          <w:rFonts w:ascii="Arial" w:hAnsi="Arial" w:cs="Arial"/>
          <w:sz w:val="24"/>
          <w:szCs w:val="24"/>
        </w:rPr>
        <w:t>.</w:t>
      </w:r>
    </w:p>
    <w:p w14:paraId="11DF6630" w14:textId="77777777" w:rsidR="00E41E90" w:rsidRDefault="00E41E90" w:rsidP="0002490B">
      <w:pPr>
        <w:autoSpaceDE w:val="0"/>
        <w:autoSpaceDN w:val="0"/>
        <w:adjustRightInd w:val="0"/>
        <w:spacing w:after="20" w:line="240" w:lineRule="auto"/>
        <w:jc w:val="both"/>
        <w:rPr>
          <w:rFonts w:ascii="Arial" w:hAnsi="Arial" w:cs="Arial"/>
          <w:sz w:val="24"/>
          <w:szCs w:val="24"/>
        </w:rPr>
      </w:pPr>
    </w:p>
    <w:p w14:paraId="425FF7B5" w14:textId="334CF45B" w:rsidR="00E41E90" w:rsidRDefault="0019715B" w:rsidP="00737A11">
      <w:pPr>
        <w:keepNext/>
        <w:autoSpaceDE w:val="0"/>
        <w:autoSpaceDN w:val="0"/>
        <w:adjustRightInd w:val="0"/>
        <w:spacing w:after="20" w:line="240" w:lineRule="auto"/>
        <w:jc w:val="center"/>
      </w:pPr>
      <w:r>
        <w:rPr>
          <w:noProof/>
          <w:lang w:val="es-ES" w:eastAsia="es-ES"/>
        </w:rPr>
        <w:drawing>
          <wp:inline distT="0" distB="0" distL="0" distR="0" wp14:anchorId="736430C4" wp14:editId="0B50BC1A">
            <wp:extent cx="6115050" cy="9429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942975"/>
                    </a:xfrm>
                    <a:prstGeom prst="rect">
                      <a:avLst/>
                    </a:prstGeom>
                    <a:noFill/>
                    <a:ln>
                      <a:noFill/>
                    </a:ln>
                  </pic:spPr>
                </pic:pic>
              </a:graphicData>
            </a:graphic>
          </wp:inline>
        </w:drawing>
      </w:r>
    </w:p>
    <w:p w14:paraId="76AEC466" w14:textId="43C4F857" w:rsidR="00E41E90" w:rsidRDefault="00E41E90" w:rsidP="00737A11">
      <w:pPr>
        <w:pStyle w:val="Descripcin"/>
        <w:spacing w:after="20"/>
        <w:jc w:val="center"/>
      </w:pPr>
      <w:bookmarkStart w:id="29" w:name="_Ref460579416"/>
      <w:bookmarkStart w:id="30" w:name="_Toc465465564"/>
      <w:r>
        <w:t xml:space="preserve">Figura </w:t>
      </w:r>
      <w:r>
        <w:fldChar w:fldCharType="begin"/>
      </w:r>
      <w:r>
        <w:instrText xml:space="preserve"> SEQ Figura \* ARABIC </w:instrText>
      </w:r>
      <w:r>
        <w:fldChar w:fldCharType="separate"/>
      </w:r>
      <w:r w:rsidR="003F5D41">
        <w:rPr>
          <w:noProof/>
        </w:rPr>
        <w:t>8</w:t>
      </w:r>
      <w:r>
        <w:fldChar w:fldCharType="end"/>
      </w:r>
      <w:bookmarkEnd w:id="29"/>
      <w:r>
        <w:t>: Transferencias masivas de entrada y salida</w:t>
      </w:r>
      <w:bookmarkEnd w:id="30"/>
    </w:p>
    <w:p w14:paraId="29B1819B" w14:textId="77777777" w:rsidR="00E41E90" w:rsidRPr="00E41E90" w:rsidRDefault="00E41E90" w:rsidP="00737A11">
      <w:pPr>
        <w:spacing w:after="20"/>
        <w:jc w:val="center"/>
      </w:pPr>
    </w:p>
    <w:p w14:paraId="19C5D73A" w14:textId="0E8C5A46" w:rsidR="00E41E90" w:rsidRDefault="0019715B" w:rsidP="00737A11">
      <w:pPr>
        <w:keepNext/>
        <w:spacing w:after="20"/>
        <w:jc w:val="center"/>
      </w:pPr>
      <w:r>
        <w:rPr>
          <w:noProof/>
          <w:lang w:val="es-ES" w:eastAsia="es-ES"/>
        </w:rPr>
        <w:drawing>
          <wp:inline distT="0" distB="0" distL="0" distR="0" wp14:anchorId="5CCBA1A7" wp14:editId="7EEEC43D">
            <wp:extent cx="2905125" cy="1045268"/>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1500" cy="1058356"/>
                    </a:xfrm>
                    <a:prstGeom prst="rect">
                      <a:avLst/>
                    </a:prstGeom>
                    <a:noFill/>
                    <a:ln>
                      <a:noFill/>
                    </a:ln>
                  </pic:spPr>
                </pic:pic>
              </a:graphicData>
            </a:graphic>
          </wp:inline>
        </w:drawing>
      </w:r>
    </w:p>
    <w:p w14:paraId="55DE7D39" w14:textId="2FB3A55D" w:rsidR="00E41E90" w:rsidRDefault="00E41E90" w:rsidP="00737A11">
      <w:pPr>
        <w:pStyle w:val="Descripcin"/>
        <w:spacing w:after="20"/>
        <w:jc w:val="center"/>
      </w:pPr>
      <w:bookmarkStart w:id="31" w:name="_Ref460579418"/>
      <w:bookmarkStart w:id="32" w:name="_Toc465465565"/>
      <w:r>
        <w:t xml:space="preserve">Figura </w:t>
      </w:r>
      <w:r>
        <w:fldChar w:fldCharType="begin"/>
      </w:r>
      <w:r>
        <w:instrText xml:space="preserve"> SEQ Figura \* ARABIC </w:instrText>
      </w:r>
      <w:r>
        <w:fldChar w:fldCharType="separate"/>
      </w:r>
      <w:r w:rsidR="003F5D41">
        <w:rPr>
          <w:noProof/>
        </w:rPr>
        <w:t>9</w:t>
      </w:r>
      <w:r>
        <w:fldChar w:fldCharType="end"/>
      </w:r>
      <w:bookmarkEnd w:id="31"/>
      <w:r>
        <w:t>: Transferencia de interrupción</w:t>
      </w:r>
      <w:bookmarkEnd w:id="32"/>
    </w:p>
    <w:p w14:paraId="5376D38A" w14:textId="77777777" w:rsidR="00E41E90" w:rsidRPr="00E41E90" w:rsidRDefault="00E41E90" w:rsidP="00737A11">
      <w:pPr>
        <w:spacing w:after="20"/>
        <w:jc w:val="center"/>
      </w:pPr>
    </w:p>
    <w:p w14:paraId="109E3B30" w14:textId="6297A695" w:rsidR="00E41E90" w:rsidRDefault="0019715B" w:rsidP="00737A11">
      <w:pPr>
        <w:keepNext/>
        <w:spacing w:after="20"/>
        <w:jc w:val="center"/>
      </w:pPr>
      <w:r>
        <w:rPr>
          <w:noProof/>
          <w:lang w:val="es-ES" w:eastAsia="es-ES"/>
        </w:rPr>
        <w:drawing>
          <wp:inline distT="0" distB="0" distL="0" distR="0" wp14:anchorId="05C14905" wp14:editId="476A05D8">
            <wp:extent cx="2952750" cy="9748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3167" cy="984941"/>
                    </a:xfrm>
                    <a:prstGeom prst="rect">
                      <a:avLst/>
                    </a:prstGeom>
                    <a:noFill/>
                    <a:ln>
                      <a:noFill/>
                    </a:ln>
                  </pic:spPr>
                </pic:pic>
              </a:graphicData>
            </a:graphic>
          </wp:inline>
        </w:drawing>
      </w:r>
    </w:p>
    <w:p w14:paraId="2151630D" w14:textId="27F6ACDD" w:rsidR="00E41E90" w:rsidRPr="00E41E90" w:rsidRDefault="00E41E90" w:rsidP="00737A11">
      <w:pPr>
        <w:pStyle w:val="Descripcin"/>
        <w:spacing w:after="20"/>
        <w:jc w:val="center"/>
      </w:pPr>
      <w:bookmarkStart w:id="33" w:name="_Ref460579420"/>
      <w:bookmarkStart w:id="34" w:name="_Toc465465566"/>
      <w:r>
        <w:t xml:space="preserve">Figura </w:t>
      </w:r>
      <w:r>
        <w:fldChar w:fldCharType="begin"/>
      </w:r>
      <w:r>
        <w:instrText xml:space="preserve"> SEQ Figura \* ARABIC </w:instrText>
      </w:r>
      <w:r>
        <w:fldChar w:fldCharType="separate"/>
      </w:r>
      <w:r w:rsidR="003F5D41">
        <w:rPr>
          <w:noProof/>
        </w:rPr>
        <w:t>10</w:t>
      </w:r>
      <w:r>
        <w:fldChar w:fldCharType="end"/>
      </w:r>
      <w:bookmarkEnd w:id="33"/>
      <w:r>
        <w:t xml:space="preserve">: Transferencia </w:t>
      </w:r>
      <w:r w:rsidR="00557FC5">
        <w:t>asincrónica</w:t>
      </w:r>
      <w:bookmarkEnd w:id="34"/>
    </w:p>
    <w:p w14:paraId="4A51AF8E" w14:textId="77777777" w:rsidR="00E41E90" w:rsidRDefault="00E41E90" w:rsidP="00737A11">
      <w:pPr>
        <w:spacing w:after="20"/>
        <w:jc w:val="center"/>
      </w:pPr>
    </w:p>
    <w:p w14:paraId="3AC8BF84" w14:textId="3E6814F9" w:rsidR="00E41E90" w:rsidRDefault="0019715B" w:rsidP="00737A11">
      <w:pPr>
        <w:keepNext/>
        <w:spacing w:after="20"/>
        <w:jc w:val="center"/>
      </w:pPr>
      <w:r>
        <w:rPr>
          <w:noProof/>
          <w:lang w:val="es-ES" w:eastAsia="es-ES"/>
        </w:rPr>
        <w:drawing>
          <wp:inline distT="0" distB="0" distL="0" distR="0" wp14:anchorId="5C542F1B" wp14:editId="3F57683B">
            <wp:extent cx="3152775" cy="2702379"/>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4354" cy="2712304"/>
                    </a:xfrm>
                    <a:prstGeom prst="rect">
                      <a:avLst/>
                    </a:prstGeom>
                    <a:noFill/>
                    <a:ln>
                      <a:noFill/>
                    </a:ln>
                  </pic:spPr>
                </pic:pic>
              </a:graphicData>
            </a:graphic>
          </wp:inline>
        </w:drawing>
      </w:r>
    </w:p>
    <w:p w14:paraId="4267F821" w14:textId="064AFB19" w:rsidR="00E41E90" w:rsidRDefault="00E41E90" w:rsidP="00737A11">
      <w:pPr>
        <w:pStyle w:val="Descripcin"/>
        <w:spacing w:after="20"/>
        <w:jc w:val="center"/>
      </w:pPr>
      <w:bookmarkStart w:id="35" w:name="_Ref460579422"/>
      <w:bookmarkStart w:id="36" w:name="_Toc465465567"/>
      <w:r>
        <w:t xml:space="preserve">Figura </w:t>
      </w:r>
      <w:r>
        <w:fldChar w:fldCharType="begin"/>
      </w:r>
      <w:r>
        <w:instrText xml:space="preserve"> SEQ Figura \* ARABIC </w:instrText>
      </w:r>
      <w:r>
        <w:fldChar w:fldCharType="separate"/>
      </w:r>
      <w:r w:rsidR="003F5D41">
        <w:rPr>
          <w:noProof/>
        </w:rPr>
        <w:t>11</w:t>
      </w:r>
      <w:r>
        <w:fldChar w:fldCharType="end"/>
      </w:r>
      <w:bookmarkEnd w:id="35"/>
      <w:r>
        <w:t>: Transferencia de control</w:t>
      </w:r>
      <w:bookmarkEnd w:id="36"/>
    </w:p>
    <w:p w14:paraId="2FE3F94C" w14:textId="77777777" w:rsidR="002E0AA4" w:rsidRDefault="002E0AA4" w:rsidP="0002490B">
      <w:pPr>
        <w:spacing w:after="20"/>
        <w:jc w:val="both"/>
      </w:pPr>
    </w:p>
    <w:p w14:paraId="57DFB812" w14:textId="66BFD4B1" w:rsidR="003E645C" w:rsidRPr="003E645C" w:rsidRDefault="003E645C" w:rsidP="0002490B">
      <w:pPr>
        <w:spacing w:after="20"/>
        <w:jc w:val="both"/>
        <w:rPr>
          <w:rFonts w:ascii="Arial" w:hAnsi="Arial" w:cs="Arial"/>
          <w:sz w:val="24"/>
          <w:szCs w:val="24"/>
        </w:rPr>
      </w:pPr>
      <w:r w:rsidRPr="002B4D25">
        <w:rPr>
          <w:rFonts w:ascii="Arial" w:hAnsi="Arial" w:cs="Arial"/>
          <w:b/>
          <w:sz w:val="24"/>
          <w:szCs w:val="24"/>
        </w:rPr>
        <w:t>2.2.6 – Capa de enlace/</w:t>
      </w:r>
      <w:r w:rsidR="00557FC5" w:rsidRPr="002B4D25">
        <w:rPr>
          <w:rFonts w:ascii="Arial" w:hAnsi="Arial" w:cs="Arial"/>
          <w:b/>
          <w:sz w:val="24"/>
          <w:szCs w:val="24"/>
        </w:rPr>
        <w:t>física</w:t>
      </w:r>
    </w:p>
    <w:p w14:paraId="3CA564C1" w14:textId="3971BBCD" w:rsidR="004D1890" w:rsidDel="0014664E" w:rsidRDefault="003E645C" w:rsidP="0002490B">
      <w:pPr>
        <w:autoSpaceDE w:val="0"/>
        <w:autoSpaceDN w:val="0"/>
        <w:adjustRightInd w:val="0"/>
        <w:spacing w:after="20" w:line="240" w:lineRule="auto"/>
        <w:jc w:val="both"/>
        <w:rPr>
          <w:del w:id="37" w:author="Cristian Sisterna" w:date="2016-10-14T10:47:00Z"/>
          <w:rFonts w:ascii="Arial" w:hAnsi="Arial" w:cs="Arial"/>
          <w:sz w:val="24"/>
          <w:szCs w:val="24"/>
        </w:rPr>
      </w:pPr>
      <w:r>
        <w:rPr>
          <w:rFonts w:ascii="Arial" w:hAnsi="Arial" w:cs="Arial"/>
          <w:sz w:val="24"/>
          <w:szCs w:val="24"/>
        </w:rPr>
        <w:tab/>
      </w:r>
    </w:p>
    <w:p w14:paraId="30170E44" w14:textId="77777777" w:rsidR="003E645C" w:rsidRPr="003E645C" w:rsidRDefault="003E645C" w:rsidP="00A116F7">
      <w:pPr>
        <w:autoSpaceDE w:val="0"/>
        <w:autoSpaceDN w:val="0"/>
        <w:adjustRightInd w:val="0"/>
        <w:spacing w:after="20" w:line="240" w:lineRule="auto"/>
        <w:ind w:firstLine="708"/>
        <w:jc w:val="both"/>
        <w:rPr>
          <w:rFonts w:ascii="Arial" w:hAnsi="Arial" w:cs="Arial"/>
          <w:sz w:val="24"/>
          <w:szCs w:val="24"/>
        </w:rPr>
      </w:pPr>
      <w:r w:rsidRPr="003E645C">
        <w:rPr>
          <w:rFonts w:ascii="Arial" w:hAnsi="Arial" w:cs="Arial"/>
          <w:sz w:val="24"/>
          <w:szCs w:val="24"/>
        </w:rPr>
        <w:t xml:space="preserve">La capa de enlace lleva a cabo tareas adicionales para incrementar la confiabilidad de la transferencia de información. Esto incluye </w:t>
      </w:r>
      <w:r w:rsidR="004D1890">
        <w:rPr>
          <w:rFonts w:ascii="Arial" w:hAnsi="Arial" w:cs="Arial"/>
          <w:sz w:val="24"/>
          <w:szCs w:val="24"/>
        </w:rPr>
        <w:t xml:space="preserve">el </w:t>
      </w:r>
      <w:r w:rsidRPr="003E645C">
        <w:rPr>
          <w:rFonts w:ascii="Arial" w:hAnsi="Arial" w:cs="Arial"/>
          <w:sz w:val="24"/>
          <w:szCs w:val="24"/>
        </w:rPr>
        <w:t>ordenamiento de byte</w:t>
      </w:r>
      <w:r w:rsidR="004D1890">
        <w:rPr>
          <w:rFonts w:ascii="Arial" w:hAnsi="Arial" w:cs="Arial"/>
          <w:sz w:val="24"/>
          <w:szCs w:val="24"/>
        </w:rPr>
        <w:t>s</w:t>
      </w:r>
      <w:r w:rsidRPr="003E645C">
        <w:rPr>
          <w:rFonts w:ascii="Arial" w:hAnsi="Arial" w:cs="Arial"/>
          <w:sz w:val="24"/>
          <w:szCs w:val="24"/>
        </w:rPr>
        <w:t xml:space="preserve">, </w:t>
      </w:r>
      <w:r w:rsidR="004D1890">
        <w:rPr>
          <w:rFonts w:ascii="Arial" w:hAnsi="Arial" w:cs="Arial"/>
          <w:sz w:val="24"/>
          <w:szCs w:val="24"/>
        </w:rPr>
        <w:t xml:space="preserve">y el </w:t>
      </w:r>
      <w:r w:rsidRPr="003E645C">
        <w:rPr>
          <w:rFonts w:ascii="Arial" w:hAnsi="Arial" w:cs="Arial"/>
          <w:sz w:val="24"/>
          <w:szCs w:val="24"/>
        </w:rPr>
        <w:t>tramado de nivel de líneas, etc.</w:t>
      </w:r>
    </w:p>
    <w:p w14:paraId="7F8B0B7C" w14:textId="77777777" w:rsidR="003E645C" w:rsidRPr="003E645C" w:rsidRDefault="00C75667" w:rsidP="004D1890">
      <w:pPr>
        <w:autoSpaceDE w:val="0"/>
        <w:autoSpaceDN w:val="0"/>
        <w:adjustRightInd w:val="0"/>
        <w:spacing w:before="240" w:after="20" w:line="240" w:lineRule="auto"/>
        <w:jc w:val="both"/>
        <w:rPr>
          <w:rFonts w:ascii="Arial" w:hAnsi="Arial" w:cs="Arial"/>
          <w:sz w:val="24"/>
          <w:szCs w:val="24"/>
        </w:rPr>
      </w:pPr>
      <w:r>
        <w:rPr>
          <w:rFonts w:ascii="Arial" w:hAnsi="Arial" w:cs="Arial"/>
          <w:sz w:val="24"/>
          <w:szCs w:val="24"/>
        </w:rPr>
        <w:tab/>
      </w:r>
      <w:r w:rsidR="00557FC5" w:rsidRPr="003E645C">
        <w:rPr>
          <w:rFonts w:ascii="Arial" w:hAnsi="Arial" w:cs="Arial"/>
          <w:sz w:val="24"/>
          <w:szCs w:val="24"/>
        </w:rPr>
        <w:t>Más</w:t>
      </w:r>
      <w:r w:rsidR="003E645C" w:rsidRPr="003E645C">
        <w:rPr>
          <w:rFonts w:ascii="Arial" w:hAnsi="Arial" w:cs="Arial"/>
          <w:sz w:val="24"/>
          <w:szCs w:val="24"/>
        </w:rPr>
        <w:t xml:space="preserve"> comúnmente conocida como la interface eléctrica del USB 2.0, esta capa consiste en los circuitos para serializar y des-serializar información, circuitos pre y post </w:t>
      </w:r>
      <w:r w:rsidR="003E645C" w:rsidRPr="003E645C">
        <w:rPr>
          <w:rFonts w:ascii="Arial" w:hAnsi="Arial" w:cs="Arial"/>
          <w:sz w:val="24"/>
          <w:szCs w:val="24"/>
        </w:rPr>
        <w:lastRenderedPageBreak/>
        <w:t>ecualizadores para manejar y detectar señales diferenciales en las líneas D+ y D-. Todo el manejo de errores es realizado por la capa de protocolo y no hay capa de datos de bajo nivel discernible para administrar errores.</w:t>
      </w:r>
    </w:p>
    <w:p w14:paraId="14448A83" w14:textId="77777777" w:rsidR="003E645C" w:rsidRPr="003E645C" w:rsidRDefault="003E645C" w:rsidP="0002490B">
      <w:pPr>
        <w:autoSpaceDE w:val="0"/>
        <w:autoSpaceDN w:val="0"/>
        <w:adjustRightInd w:val="0"/>
        <w:spacing w:after="20" w:line="240" w:lineRule="auto"/>
        <w:jc w:val="both"/>
        <w:rPr>
          <w:rFonts w:ascii="Arial" w:hAnsi="Arial" w:cs="Arial"/>
          <w:sz w:val="24"/>
          <w:szCs w:val="24"/>
        </w:rPr>
      </w:pPr>
    </w:p>
    <w:p w14:paraId="24827DD0" w14:textId="77777777" w:rsidR="003E645C" w:rsidRPr="005847F8" w:rsidRDefault="00C75667" w:rsidP="0002490B">
      <w:pPr>
        <w:autoSpaceDE w:val="0"/>
        <w:autoSpaceDN w:val="0"/>
        <w:adjustRightInd w:val="0"/>
        <w:spacing w:after="20" w:line="240" w:lineRule="auto"/>
        <w:jc w:val="both"/>
        <w:rPr>
          <w:rFonts w:ascii="Arial" w:hAnsi="Arial" w:cs="Arial"/>
          <w:b/>
          <w:i/>
          <w:sz w:val="24"/>
          <w:szCs w:val="24"/>
        </w:rPr>
      </w:pPr>
      <w:r w:rsidRPr="005847F8">
        <w:rPr>
          <w:rFonts w:ascii="Arial" w:hAnsi="Arial" w:cs="Arial"/>
          <w:b/>
          <w:i/>
          <w:sz w:val="24"/>
          <w:szCs w:val="24"/>
        </w:rPr>
        <w:t xml:space="preserve">2.2.6.1 - </w:t>
      </w:r>
      <w:r w:rsidR="00557FC5" w:rsidRPr="005847F8">
        <w:rPr>
          <w:rFonts w:ascii="Arial" w:hAnsi="Arial" w:cs="Arial"/>
          <w:b/>
          <w:i/>
          <w:sz w:val="24"/>
          <w:szCs w:val="24"/>
        </w:rPr>
        <w:t>Detección</w:t>
      </w:r>
      <w:r w:rsidR="003E645C" w:rsidRPr="005847F8">
        <w:rPr>
          <w:rFonts w:ascii="Arial" w:hAnsi="Arial" w:cs="Arial"/>
          <w:b/>
          <w:i/>
          <w:sz w:val="24"/>
          <w:szCs w:val="24"/>
        </w:rPr>
        <w:t xml:space="preserve"> y enumeración de dispositivos</w:t>
      </w:r>
    </w:p>
    <w:p w14:paraId="3D214D35" w14:textId="66FF5BFF" w:rsidR="003E645C" w:rsidRPr="003E645C" w:rsidRDefault="003E645C" w:rsidP="0002490B">
      <w:pPr>
        <w:autoSpaceDE w:val="0"/>
        <w:autoSpaceDN w:val="0"/>
        <w:adjustRightInd w:val="0"/>
        <w:spacing w:after="20" w:line="240" w:lineRule="auto"/>
        <w:jc w:val="both"/>
        <w:rPr>
          <w:rFonts w:ascii="Arial" w:hAnsi="Arial" w:cs="Arial"/>
          <w:sz w:val="24"/>
          <w:szCs w:val="24"/>
        </w:rPr>
      </w:pPr>
    </w:p>
    <w:p w14:paraId="419BD062" w14:textId="77777777" w:rsidR="003E645C" w:rsidRPr="003E645C" w:rsidRDefault="00C75667" w:rsidP="00ED7DED">
      <w:pPr>
        <w:autoSpaceDE w:val="0"/>
        <w:autoSpaceDN w:val="0"/>
        <w:adjustRightInd w:val="0"/>
        <w:spacing w:before="240" w:after="20" w:line="240" w:lineRule="auto"/>
        <w:jc w:val="both"/>
        <w:rPr>
          <w:rFonts w:ascii="Arial" w:hAnsi="Arial" w:cs="Arial"/>
          <w:sz w:val="24"/>
          <w:szCs w:val="24"/>
        </w:rPr>
      </w:pPr>
      <w:r>
        <w:rPr>
          <w:rFonts w:ascii="Arial" w:hAnsi="Arial" w:cs="Arial"/>
          <w:sz w:val="24"/>
          <w:szCs w:val="24"/>
        </w:rPr>
        <w:tab/>
      </w:r>
      <w:r w:rsidR="003E645C" w:rsidRPr="003E645C">
        <w:rPr>
          <w:rFonts w:ascii="Arial" w:hAnsi="Arial" w:cs="Arial"/>
          <w:sz w:val="24"/>
          <w:szCs w:val="24"/>
        </w:rPr>
        <w:t xml:space="preserve">Una de las ventajas </w:t>
      </w:r>
      <w:r w:rsidR="00557FC5" w:rsidRPr="003E645C">
        <w:rPr>
          <w:rFonts w:ascii="Arial" w:hAnsi="Arial" w:cs="Arial"/>
          <w:sz w:val="24"/>
          <w:szCs w:val="24"/>
        </w:rPr>
        <w:t>más</w:t>
      </w:r>
      <w:r w:rsidR="003E645C" w:rsidRPr="003E645C">
        <w:rPr>
          <w:rFonts w:ascii="Arial" w:hAnsi="Arial" w:cs="Arial"/>
          <w:sz w:val="24"/>
          <w:szCs w:val="24"/>
        </w:rPr>
        <w:t xml:space="preserve"> importantes del USB</w:t>
      </w:r>
      <w:r w:rsidR="00ED7DED">
        <w:rPr>
          <w:rFonts w:ascii="Arial" w:hAnsi="Arial" w:cs="Arial"/>
          <w:sz w:val="24"/>
          <w:szCs w:val="24"/>
        </w:rPr>
        <w:t>,</w:t>
      </w:r>
      <w:r w:rsidR="003E645C" w:rsidRPr="003E645C">
        <w:rPr>
          <w:rFonts w:ascii="Arial" w:hAnsi="Arial" w:cs="Arial"/>
          <w:sz w:val="24"/>
          <w:szCs w:val="24"/>
        </w:rPr>
        <w:t xml:space="preserve"> sobre otros sistemas de comunicaciones contemporáneos, es su capacidad de plug and play (conexión y uso). Un cambio en el final del puerto USB indica que un dispositivo USB </w:t>
      </w:r>
      <w:r w:rsidR="00557FC5" w:rsidRPr="003E645C">
        <w:rPr>
          <w:rFonts w:ascii="Arial" w:hAnsi="Arial" w:cs="Arial"/>
          <w:sz w:val="24"/>
          <w:szCs w:val="24"/>
        </w:rPr>
        <w:t>ha</w:t>
      </w:r>
      <w:r w:rsidR="00ED7DED">
        <w:rPr>
          <w:rFonts w:ascii="Arial" w:hAnsi="Arial" w:cs="Arial"/>
          <w:sz w:val="24"/>
          <w:szCs w:val="24"/>
        </w:rPr>
        <w:t xml:space="preserve"> sido conectado.</w:t>
      </w:r>
    </w:p>
    <w:p w14:paraId="1196092F" w14:textId="77777777" w:rsidR="003E645C" w:rsidRPr="003E645C" w:rsidRDefault="00C75667" w:rsidP="00ED7DED">
      <w:pPr>
        <w:autoSpaceDE w:val="0"/>
        <w:autoSpaceDN w:val="0"/>
        <w:adjustRightInd w:val="0"/>
        <w:spacing w:before="240" w:after="20" w:line="240" w:lineRule="auto"/>
        <w:jc w:val="both"/>
        <w:rPr>
          <w:rFonts w:ascii="Arial" w:hAnsi="Arial" w:cs="Arial"/>
          <w:sz w:val="24"/>
          <w:szCs w:val="24"/>
        </w:rPr>
      </w:pPr>
      <w:r>
        <w:rPr>
          <w:rFonts w:ascii="Arial" w:hAnsi="Arial" w:cs="Arial"/>
          <w:sz w:val="24"/>
          <w:szCs w:val="24"/>
        </w:rPr>
        <w:tab/>
      </w:r>
      <w:r w:rsidR="003E645C" w:rsidRPr="003E645C">
        <w:rPr>
          <w:rFonts w:ascii="Arial" w:hAnsi="Arial" w:cs="Arial"/>
          <w:sz w:val="24"/>
          <w:szCs w:val="24"/>
        </w:rPr>
        <w:t>Cuando un dispositivo es conectado por primera vez, el director trata de aprender sobre el dispositivo a través de sus descriptores; este proceso se llama enumeración. El director pasa por la s</w:t>
      </w:r>
      <w:r w:rsidR="00ED7DED">
        <w:rPr>
          <w:rFonts w:ascii="Arial" w:hAnsi="Arial" w:cs="Arial"/>
          <w:sz w:val="24"/>
          <w:szCs w:val="24"/>
        </w:rPr>
        <w:t>iguiente secuencia de registro:</w:t>
      </w:r>
    </w:p>
    <w:p w14:paraId="43EB11C9" w14:textId="77777777" w:rsidR="003E645C" w:rsidRPr="00C75667" w:rsidRDefault="00C75667" w:rsidP="00ED7DED">
      <w:pPr>
        <w:autoSpaceDE w:val="0"/>
        <w:autoSpaceDN w:val="0"/>
        <w:adjustRightInd w:val="0"/>
        <w:spacing w:before="240" w:after="20" w:line="240" w:lineRule="auto"/>
        <w:jc w:val="both"/>
        <w:rPr>
          <w:rFonts w:ascii="Arial" w:hAnsi="Arial" w:cs="Arial"/>
          <w:i/>
          <w:sz w:val="24"/>
          <w:szCs w:val="24"/>
        </w:rPr>
      </w:pPr>
      <w:r>
        <w:rPr>
          <w:rFonts w:ascii="Arial" w:hAnsi="Arial" w:cs="Arial"/>
          <w:sz w:val="24"/>
          <w:szCs w:val="24"/>
        </w:rPr>
        <w:tab/>
      </w:r>
      <w:r w:rsidRPr="00C75667">
        <w:rPr>
          <w:rFonts w:ascii="Arial" w:hAnsi="Arial" w:cs="Arial"/>
          <w:i/>
          <w:sz w:val="24"/>
          <w:szCs w:val="24"/>
        </w:rPr>
        <w:t xml:space="preserve">- </w:t>
      </w:r>
      <w:r w:rsidR="003E645C" w:rsidRPr="00C75667">
        <w:rPr>
          <w:rFonts w:ascii="Arial" w:hAnsi="Arial" w:cs="Arial"/>
          <w:i/>
          <w:sz w:val="24"/>
          <w:szCs w:val="24"/>
        </w:rPr>
        <w:t>1 El director envía un pedido de obtención de descriptor de dispositivo a  la dirección cero (todos los dispositivos USB deben responder a la dirección cero cuando son conectados la primera vez).</w:t>
      </w:r>
    </w:p>
    <w:p w14:paraId="2C163153" w14:textId="77777777" w:rsidR="003E645C" w:rsidRPr="00C75667" w:rsidRDefault="00C75667" w:rsidP="0002490B">
      <w:pPr>
        <w:autoSpaceDE w:val="0"/>
        <w:autoSpaceDN w:val="0"/>
        <w:adjustRightInd w:val="0"/>
        <w:spacing w:after="20" w:line="240" w:lineRule="auto"/>
        <w:jc w:val="both"/>
        <w:rPr>
          <w:rFonts w:ascii="Arial" w:hAnsi="Arial" w:cs="Arial"/>
          <w:i/>
          <w:sz w:val="24"/>
          <w:szCs w:val="24"/>
        </w:rPr>
      </w:pPr>
      <w:r w:rsidRPr="00C75667">
        <w:rPr>
          <w:rFonts w:ascii="Arial" w:hAnsi="Arial" w:cs="Arial"/>
          <w:i/>
          <w:sz w:val="24"/>
          <w:szCs w:val="24"/>
        </w:rPr>
        <w:tab/>
        <w:t xml:space="preserve">- </w:t>
      </w:r>
      <w:r w:rsidR="003E645C" w:rsidRPr="00C75667">
        <w:rPr>
          <w:rFonts w:ascii="Arial" w:hAnsi="Arial" w:cs="Arial"/>
          <w:i/>
          <w:sz w:val="24"/>
          <w:szCs w:val="24"/>
        </w:rPr>
        <w:t xml:space="preserve">2 El dispositivo responde al pedido enviando información de identificación de vuelta hacia el director para identificarse a </w:t>
      </w:r>
      <w:r w:rsidR="00557FC5" w:rsidRPr="00C75667">
        <w:rPr>
          <w:rFonts w:ascii="Arial" w:hAnsi="Arial" w:cs="Arial"/>
          <w:i/>
          <w:sz w:val="24"/>
          <w:szCs w:val="24"/>
        </w:rPr>
        <w:t>sí</w:t>
      </w:r>
      <w:r w:rsidR="003E645C" w:rsidRPr="00C75667">
        <w:rPr>
          <w:rFonts w:ascii="Arial" w:hAnsi="Arial" w:cs="Arial"/>
          <w:i/>
          <w:sz w:val="24"/>
          <w:szCs w:val="24"/>
        </w:rPr>
        <w:t xml:space="preserve"> mismo.</w:t>
      </w:r>
    </w:p>
    <w:p w14:paraId="6A6F06CE" w14:textId="77777777" w:rsidR="003E645C" w:rsidRPr="00C75667" w:rsidRDefault="00C75667" w:rsidP="0002490B">
      <w:pPr>
        <w:autoSpaceDE w:val="0"/>
        <w:autoSpaceDN w:val="0"/>
        <w:adjustRightInd w:val="0"/>
        <w:spacing w:after="20" w:line="240" w:lineRule="auto"/>
        <w:jc w:val="both"/>
        <w:rPr>
          <w:rFonts w:ascii="Arial" w:hAnsi="Arial" w:cs="Arial"/>
          <w:i/>
          <w:sz w:val="24"/>
          <w:szCs w:val="24"/>
        </w:rPr>
      </w:pPr>
      <w:r w:rsidRPr="00C75667">
        <w:rPr>
          <w:rFonts w:ascii="Arial" w:hAnsi="Arial" w:cs="Arial"/>
          <w:i/>
          <w:sz w:val="24"/>
          <w:szCs w:val="24"/>
        </w:rPr>
        <w:tab/>
        <w:t xml:space="preserve">- </w:t>
      </w:r>
      <w:r w:rsidR="003E645C" w:rsidRPr="00C75667">
        <w:rPr>
          <w:rFonts w:ascii="Arial" w:hAnsi="Arial" w:cs="Arial"/>
          <w:i/>
          <w:sz w:val="24"/>
          <w:szCs w:val="24"/>
        </w:rPr>
        <w:t>3 El director envía un pedido de configuración de dirección, el cual le asigna una dirección única al dispositivo recientemente conectado para que pueda ser distinguido de otros dispositivos conectados al bus.</w:t>
      </w:r>
    </w:p>
    <w:p w14:paraId="4064FBE1" w14:textId="77777777" w:rsidR="003E645C" w:rsidRPr="00ED7DED" w:rsidRDefault="00C75667" w:rsidP="00ED7DED">
      <w:pPr>
        <w:autoSpaceDE w:val="0"/>
        <w:autoSpaceDN w:val="0"/>
        <w:adjustRightInd w:val="0"/>
        <w:spacing w:before="240" w:after="20" w:line="240" w:lineRule="auto"/>
        <w:jc w:val="both"/>
        <w:rPr>
          <w:rFonts w:ascii="Arial" w:hAnsi="Arial" w:cs="Arial"/>
          <w:i/>
          <w:sz w:val="24"/>
          <w:szCs w:val="24"/>
        </w:rPr>
      </w:pPr>
      <w:r w:rsidRPr="00C75667">
        <w:rPr>
          <w:rFonts w:ascii="Arial" w:hAnsi="Arial" w:cs="Arial"/>
          <w:i/>
          <w:sz w:val="24"/>
          <w:szCs w:val="24"/>
        </w:rPr>
        <w:tab/>
        <w:t xml:space="preserve">- </w:t>
      </w:r>
      <w:r w:rsidR="003E645C" w:rsidRPr="00C75667">
        <w:rPr>
          <w:rFonts w:ascii="Arial" w:hAnsi="Arial" w:cs="Arial"/>
          <w:i/>
          <w:sz w:val="24"/>
          <w:szCs w:val="24"/>
        </w:rPr>
        <w:t xml:space="preserve">4 El director envía </w:t>
      </w:r>
      <w:r w:rsidR="00557FC5" w:rsidRPr="00C75667">
        <w:rPr>
          <w:rFonts w:ascii="Arial" w:hAnsi="Arial" w:cs="Arial"/>
          <w:i/>
          <w:sz w:val="24"/>
          <w:szCs w:val="24"/>
        </w:rPr>
        <w:t>más</w:t>
      </w:r>
      <w:r w:rsidR="003E645C" w:rsidRPr="00C75667">
        <w:rPr>
          <w:rFonts w:ascii="Arial" w:hAnsi="Arial" w:cs="Arial"/>
          <w:i/>
          <w:sz w:val="24"/>
          <w:szCs w:val="24"/>
        </w:rPr>
        <w:t xml:space="preserve"> pedidos de obtención de directores, consultando por información adicional del dispositivo. Desde aquí, aprende todo sobre el dispositivo como cantidad de puntos de llegada, requerimientos de energía, ancho de banda reque</w:t>
      </w:r>
      <w:r w:rsidR="00ED7DED">
        <w:rPr>
          <w:rFonts w:ascii="Arial" w:hAnsi="Arial" w:cs="Arial"/>
          <w:i/>
          <w:sz w:val="24"/>
          <w:szCs w:val="24"/>
        </w:rPr>
        <w:t>rido, y que controlador cargar.</w:t>
      </w:r>
    </w:p>
    <w:p w14:paraId="7D1FC7EB" w14:textId="77777777" w:rsidR="003E645C" w:rsidRPr="003E645C" w:rsidRDefault="00C75667" w:rsidP="00ED7DED">
      <w:pPr>
        <w:autoSpaceDE w:val="0"/>
        <w:autoSpaceDN w:val="0"/>
        <w:adjustRightInd w:val="0"/>
        <w:spacing w:before="240" w:after="20" w:line="240" w:lineRule="auto"/>
        <w:jc w:val="both"/>
        <w:rPr>
          <w:rFonts w:ascii="Arial" w:hAnsi="Arial" w:cs="Arial"/>
          <w:sz w:val="24"/>
          <w:szCs w:val="24"/>
        </w:rPr>
      </w:pPr>
      <w:r>
        <w:rPr>
          <w:rFonts w:ascii="Arial" w:hAnsi="Arial" w:cs="Arial"/>
          <w:sz w:val="24"/>
          <w:szCs w:val="24"/>
        </w:rPr>
        <w:tab/>
      </w:r>
      <w:r w:rsidR="003E645C" w:rsidRPr="003E645C">
        <w:rPr>
          <w:rFonts w:ascii="Arial" w:hAnsi="Arial" w:cs="Arial"/>
          <w:sz w:val="24"/>
          <w:szCs w:val="24"/>
        </w:rPr>
        <w:t xml:space="preserve">Todos los dispositivos de velocidad alta comienzan el proceso de enumeración a velocidad máxima; los dispositivos </w:t>
      </w:r>
      <w:r w:rsidR="00557FC5" w:rsidRPr="003E645C">
        <w:rPr>
          <w:rFonts w:ascii="Arial" w:hAnsi="Arial" w:cs="Arial"/>
          <w:sz w:val="24"/>
          <w:szCs w:val="24"/>
        </w:rPr>
        <w:t>cambian</w:t>
      </w:r>
      <w:r w:rsidR="003E645C" w:rsidRPr="003E645C">
        <w:rPr>
          <w:rFonts w:ascii="Arial" w:hAnsi="Arial" w:cs="Arial"/>
          <w:sz w:val="24"/>
          <w:szCs w:val="24"/>
        </w:rPr>
        <w:t xml:space="preserve"> al modo de operación de velocidad alta solo después de que el director y el dispositivo se ponen de acuerdo en trabajar </w:t>
      </w:r>
      <w:r w:rsidR="00ED7DED">
        <w:rPr>
          <w:rFonts w:ascii="Arial" w:hAnsi="Arial" w:cs="Arial"/>
          <w:sz w:val="24"/>
          <w:szCs w:val="24"/>
        </w:rPr>
        <w:t>esta velocidad</w:t>
      </w:r>
      <w:r w:rsidR="003E645C" w:rsidRPr="003E645C">
        <w:rPr>
          <w:rFonts w:ascii="Arial" w:hAnsi="Arial" w:cs="Arial"/>
          <w:sz w:val="24"/>
          <w:szCs w:val="24"/>
        </w:rPr>
        <w:t xml:space="preserve">. El proceso de negociación de velocidad alta ocurre durante el reinicio </w:t>
      </w:r>
      <w:r w:rsidR="00CF0582">
        <w:rPr>
          <w:rFonts w:ascii="Arial" w:hAnsi="Arial" w:cs="Arial"/>
          <w:sz w:val="24"/>
          <w:szCs w:val="24"/>
        </w:rPr>
        <w:t>del USB</w:t>
      </w:r>
      <w:r w:rsidR="003E645C" w:rsidRPr="003E645C">
        <w:rPr>
          <w:rFonts w:ascii="Arial" w:hAnsi="Arial" w:cs="Arial"/>
          <w:sz w:val="24"/>
          <w:szCs w:val="24"/>
        </w:rPr>
        <w:t xml:space="preserve"> mediante e</w:t>
      </w:r>
      <w:r w:rsidR="00ED7DED">
        <w:rPr>
          <w:rFonts w:ascii="Arial" w:hAnsi="Arial" w:cs="Arial"/>
          <w:sz w:val="24"/>
          <w:szCs w:val="24"/>
        </w:rPr>
        <w:t>l protocolo “</w:t>
      </w:r>
      <w:proofErr w:type="spellStart"/>
      <w:r w:rsidR="00ED7DED">
        <w:rPr>
          <w:rFonts w:ascii="Arial" w:hAnsi="Arial" w:cs="Arial"/>
          <w:sz w:val="24"/>
          <w:szCs w:val="24"/>
        </w:rPr>
        <w:t>Chirp</w:t>
      </w:r>
      <w:proofErr w:type="spellEnd"/>
      <w:r w:rsidR="00ED7DED">
        <w:rPr>
          <w:rFonts w:ascii="Arial" w:hAnsi="Arial" w:cs="Arial"/>
          <w:sz w:val="24"/>
          <w:szCs w:val="24"/>
        </w:rPr>
        <w:t>” (Chirrido).</w:t>
      </w:r>
    </w:p>
    <w:p w14:paraId="474572C3" w14:textId="669A9249" w:rsidR="003E645C" w:rsidRDefault="00C75667" w:rsidP="00ED7DED">
      <w:pPr>
        <w:autoSpaceDE w:val="0"/>
        <w:autoSpaceDN w:val="0"/>
        <w:adjustRightInd w:val="0"/>
        <w:spacing w:before="240" w:after="20" w:line="240" w:lineRule="auto"/>
        <w:jc w:val="both"/>
        <w:rPr>
          <w:rFonts w:ascii="Arial" w:hAnsi="Arial" w:cs="Arial"/>
          <w:sz w:val="24"/>
          <w:szCs w:val="24"/>
        </w:rPr>
      </w:pPr>
      <w:r>
        <w:rPr>
          <w:rFonts w:ascii="Arial" w:hAnsi="Arial" w:cs="Arial"/>
          <w:sz w:val="24"/>
          <w:szCs w:val="24"/>
        </w:rPr>
        <w:tab/>
      </w:r>
      <w:r w:rsidR="003E645C" w:rsidRPr="003E645C">
        <w:rPr>
          <w:rFonts w:ascii="Arial" w:hAnsi="Arial" w:cs="Arial"/>
          <w:sz w:val="24"/>
          <w:szCs w:val="24"/>
        </w:rPr>
        <w:t xml:space="preserve">Como la configuración del FX3 es </w:t>
      </w:r>
      <w:r w:rsidR="00A116F7">
        <w:rPr>
          <w:rFonts w:ascii="Arial" w:hAnsi="Arial" w:cs="Arial"/>
          <w:sz w:val="24"/>
          <w:szCs w:val="24"/>
        </w:rPr>
        <w:t>adaptable</w:t>
      </w:r>
      <w:r w:rsidR="003E645C" w:rsidRPr="003E645C">
        <w:rPr>
          <w:rFonts w:ascii="Arial" w:hAnsi="Arial" w:cs="Arial"/>
          <w:sz w:val="24"/>
          <w:szCs w:val="24"/>
        </w:rPr>
        <w:t xml:space="preserve">, un solo chip puede tomar las identidades de </w:t>
      </w:r>
      <w:r w:rsidR="00557FC5" w:rsidRPr="003E645C">
        <w:rPr>
          <w:rFonts w:ascii="Arial" w:hAnsi="Arial" w:cs="Arial"/>
          <w:sz w:val="24"/>
          <w:szCs w:val="24"/>
        </w:rPr>
        <w:t>múltiples</w:t>
      </w:r>
      <w:r w:rsidR="00CF0582">
        <w:rPr>
          <w:rFonts w:ascii="Arial" w:hAnsi="Arial" w:cs="Arial"/>
          <w:sz w:val="24"/>
          <w:szCs w:val="24"/>
        </w:rPr>
        <w:t xml:space="preserve"> y diferentes dispositivos USB</w:t>
      </w:r>
      <w:r w:rsidR="003E645C" w:rsidRPr="003E645C">
        <w:rPr>
          <w:rFonts w:ascii="Arial" w:hAnsi="Arial" w:cs="Arial"/>
          <w:sz w:val="24"/>
          <w:szCs w:val="24"/>
        </w:rPr>
        <w:t xml:space="preserve">. Cuando se conecta en el USB, el </w:t>
      </w:r>
      <w:r w:rsidR="00CF0582">
        <w:rPr>
          <w:rFonts w:ascii="Arial" w:hAnsi="Arial" w:cs="Arial"/>
          <w:sz w:val="24"/>
          <w:szCs w:val="24"/>
        </w:rPr>
        <w:t>FX3 se enumera automáticamente y descarga el firmware, así como</w:t>
      </w:r>
      <w:r w:rsidR="003E645C" w:rsidRPr="003E645C">
        <w:rPr>
          <w:rFonts w:ascii="Arial" w:hAnsi="Arial" w:cs="Arial"/>
          <w:sz w:val="24"/>
          <w:szCs w:val="24"/>
        </w:rPr>
        <w:t xml:space="preserve"> las tablas de descriptores USB a través del cable USB. Una desconexión de software es ejecutada</w:t>
      </w:r>
      <w:r w:rsidR="00CF0582">
        <w:rPr>
          <w:rFonts w:ascii="Arial" w:hAnsi="Arial" w:cs="Arial"/>
          <w:sz w:val="24"/>
          <w:szCs w:val="24"/>
        </w:rPr>
        <w:t>,</w:t>
      </w:r>
      <w:r w:rsidR="003E645C" w:rsidRPr="003E645C">
        <w:rPr>
          <w:rFonts w:ascii="Arial" w:hAnsi="Arial" w:cs="Arial"/>
          <w:sz w:val="24"/>
          <w:szCs w:val="24"/>
        </w:rPr>
        <w:t xml:space="preserve"> seguida de una nueva enumeración del FX3, esta vez el dispositivo se define por la información descargada. Este proceso de dos pasos patentado, llamado Re-</w:t>
      </w:r>
      <w:r w:rsidR="00557FC5" w:rsidRPr="003E645C">
        <w:rPr>
          <w:rFonts w:ascii="Arial" w:hAnsi="Arial" w:cs="Arial"/>
          <w:sz w:val="24"/>
          <w:szCs w:val="24"/>
        </w:rPr>
        <w:t>Enumeración</w:t>
      </w:r>
      <w:r w:rsidR="003E645C" w:rsidRPr="003E645C">
        <w:rPr>
          <w:rFonts w:ascii="Arial" w:hAnsi="Arial" w:cs="Arial"/>
          <w:sz w:val="24"/>
          <w:szCs w:val="24"/>
        </w:rPr>
        <w:t xml:space="preserve"> TM, sucede instantáneamente cuando el dispositivo es conectado, y no existe indicio alguno de que hubiera ocurrido el primer paso de descarga inicial.</w:t>
      </w:r>
    </w:p>
    <w:p w14:paraId="4E508E5D" w14:textId="77777777" w:rsidR="0078638E" w:rsidRDefault="0078638E" w:rsidP="0002490B">
      <w:pPr>
        <w:autoSpaceDE w:val="0"/>
        <w:autoSpaceDN w:val="0"/>
        <w:adjustRightInd w:val="0"/>
        <w:spacing w:after="20" w:line="240" w:lineRule="auto"/>
        <w:jc w:val="both"/>
        <w:rPr>
          <w:rFonts w:ascii="Arial" w:hAnsi="Arial" w:cs="Arial"/>
          <w:sz w:val="24"/>
          <w:szCs w:val="24"/>
        </w:rPr>
      </w:pPr>
    </w:p>
    <w:p w14:paraId="0372525E" w14:textId="4367233E" w:rsidR="002B4D25" w:rsidRPr="002B4D25" w:rsidRDefault="002B4D25" w:rsidP="0002490B">
      <w:pPr>
        <w:autoSpaceDE w:val="0"/>
        <w:autoSpaceDN w:val="0"/>
        <w:adjustRightInd w:val="0"/>
        <w:spacing w:after="20" w:line="240" w:lineRule="auto"/>
        <w:jc w:val="both"/>
        <w:rPr>
          <w:rFonts w:ascii="Arial" w:hAnsi="Arial" w:cs="Arial"/>
          <w:b/>
          <w:sz w:val="24"/>
          <w:szCs w:val="24"/>
        </w:rPr>
      </w:pPr>
      <w:r w:rsidRPr="002B4D25">
        <w:rPr>
          <w:rFonts w:ascii="Arial" w:hAnsi="Arial" w:cs="Arial"/>
          <w:b/>
          <w:sz w:val="24"/>
          <w:szCs w:val="24"/>
        </w:rPr>
        <w:t xml:space="preserve">2.2.7 – </w:t>
      </w:r>
      <w:r w:rsidR="00557FC5" w:rsidRPr="002B4D25">
        <w:rPr>
          <w:rFonts w:ascii="Arial" w:hAnsi="Arial" w:cs="Arial"/>
          <w:b/>
          <w:sz w:val="24"/>
          <w:szCs w:val="24"/>
        </w:rPr>
        <w:t>Administración</w:t>
      </w:r>
      <w:r w:rsidR="004645C9">
        <w:rPr>
          <w:rFonts w:ascii="Arial" w:hAnsi="Arial" w:cs="Arial"/>
          <w:b/>
          <w:sz w:val="24"/>
          <w:szCs w:val="24"/>
        </w:rPr>
        <w:t xml:space="preserve"> de energía</w:t>
      </w:r>
    </w:p>
    <w:p w14:paraId="53CE85B0" w14:textId="77777777" w:rsidR="002B4D25" w:rsidRDefault="002B4D25" w:rsidP="0002490B">
      <w:pPr>
        <w:autoSpaceDE w:val="0"/>
        <w:autoSpaceDN w:val="0"/>
        <w:adjustRightInd w:val="0"/>
        <w:spacing w:after="20" w:line="240" w:lineRule="auto"/>
        <w:jc w:val="both"/>
        <w:rPr>
          <w:rFonts w:ascii="Arial" w:hAnsi="Arial" w:cs="Arial"/>
          <w:sz w:val="24"/>
          <w:szCs w:val="24"/>
        </w:rPr>
      </w:pPr>
    </w:p>
    <w:p w14:paraId="34EB8ADA" w14:textId="77777777" w:rsidR="002B4D25" w:rsidRPr="002B4D25" w:rsidRDefault="002B4D25" w:rsidP="0002490B">
      <w:pPr>
        <w:autoSpaceDE w:val="0"/>
        <w:autoSpaceDN w:val="0"/>
        <w:adjustRightInd w:val="0"/>
        <w:spacing w:after="20" w:line="240" w:lineRule="auto"/>
        <w:jc w:val="both"/>
        <w:rPr>
          <w:rFonts w:ascii="Arial" w:hAnsi="Arial" w:cs="Arial"/>
          <w:sz w:val="24"/>
          <w:szCs w:val="20"/>
        </w:rPr>
      </w:pPr>
      <w:r>
        <w:rPr>
          <w:rFonts w:ascii="Arial" w:hAnsi="Arial" w:cs="Arial"/>
          <w:sz w:val="24"/>
          <w:szCs w:val="24"/>
        </w:rPr>
        <w:tab/>
      </w:r>
      <w:r w:rsidRPr="002B4D25">
        <w:rPr>
          <w:rFonts w:ascii="Arial" w:hAnsi="Arial" w:cs="Arial"/>
          <w:sz w:val="24"/>
          <w:szCs w:val="20"/>
        </w:rPr>
        <w:t>La administración de la energía se refiere a la sección de la especificación USB</w:t>
      </w:r>
      <w:r w:rsidR="00CF0582">
        <w:rPr>
          <w:rFonts w:ascii="Arial" w:hAnsi="Arial" w:cs="Arial"/>
          <w:sz w:val="24"/>
          <w:szCs w:val="20"/>
        </w:rPr>
        <w:t>, que explica có</w:t>
      </w:r>
      <w:r w:rsidRPr="002B4D25">
        <w:rPr>
          <w:rFonts w:ascii="Arial" w:hAnsi="Arial" w:cs="Arial"/>
          <w:sz w:val="24"/>
          <w:szCs w:val="20"/>
        </w:rPr>
        <w:t>mo la energía es asignada a los disposi</w:t>
      </w:r>
      <w:r w:rsidR="00CF0582">
        <w:rPr>
          <w:rFonts w:ascii="Arial" w:hAnsi="Arial" w:cs="Arial"/>
          <w:sz w:val="24"/>
          <w:szCs w:val="20"/>
        </w:rPr>
        <w:t>tivos conectados en cascada y có</w:t>
      </w:r>
      <w:r w:rsidRPr="002B4D25">
        <w:rPr>
          <w:rFonts w:ascii="Arial" w:hAnsi="Arial" w:cs="Arial"/>
          <w:sz w:val="24"/>
          <w:szCs w:val="20"/>
        </w:rPr>
        <w:t>mo diferentes capas de comunicació</w:t>
      </w:r>
      <w:r w:rsidR="00CF0582">
        <w:rPr>
          <w:rFonts w:ascii="Arial" w:hAnsi="Arial" w:cs="Arial"/>
          <w:sz w:val="24"/>
          <w:szCs w:val="20"/>
        </w:rPr>
        <w:t xml:space="preserve">n pueden funcionar para hacer un mejor uso de la energía </w:t>
      </w:r>
      <w:r w:rsidRPr="002B4D25">
        <w:rPr>
          <w:rFonts w:ascii="Arial" w:hAnsi="Arial" w:cs="Arial"/>
          <w:sz w:val="24"/>
          <w:szCs w:val="20"/>
        </w:rPr>
        <w:t xml:space="preserve"> del bus bajo diferentes circunstancias. </w:t>
      </w:r>
    </w:p>
    <w:p w14:paraId="4B3AA5D6" w14:textId="77777777" w:rsidR="002B4D25" w:rsidRPr="002B4D25" w:rsidRDefault="002B4D25" w:rsidP="0002490B">
      <w:pPr>
        <w:autoSpaceDE w:val="0"/>
        <w:autoSpaceDN w:val="0"/>
        <w:adjustRightInd w:val="0"/>
        <w:spacing w:after="20" w:line="240" w:lineRule="auto"/>
        <w:jc w:val="both"/>
        <w:rPr>
          <w:rFonts w:ascii="Arial" w:hAnsi="Arial" w:cs="Arial"/>
          <w:sz w:val="24"/>
          <w:szCs w:val="20"/>
        </w:rPr>
      </w:pPr>
    </w:p>
    <w:p w14:paraId="23F8D803" w14:textId="77777777" w:rsidR="002B4D25" w:rsidRPr="002B4D25" w:rsidRDefault="002B4D25" w:rsidP="00CF0582">
      <w:pPr>
        <w:autoSpaceDE w:val="0"/>
        <w:autoSpaceDN w:val="0"/>
        <w:adjustRightInd w:val="0"/>
        <w:spacing w:before="240" w:after="20" w:line="240" w:lineRule="auto"/>
        <w:jc w:val="both"/>
        <w:rPr>
          <w:rFonts w:ascii="Arial" w:hAnsi="Arial" w:cs="Arial"/>
          <w:sz w:val="24"/>
          <w:szCs w:val="20"/>
        </w:rPr>
      </w:pPr>
      <w:r>
        <w:rPr>
          <w:rFonts w:ascii="Arial" w:hAnsi="Arial" w:cs="Arial"/>
          <w:sz w:val="24"/>
          <w:szCs w:val="20"/>
        </w:rPr>
        <w:tab/>
      </w:r>
      <w:r w:rsidRPr="002B4D25">
        <w:rPr>
          <w:rFonts w:ascii="Arial" w:hAnsi="Arial" w:cs="Arial"/>
          <w:sz w:val="24"/>
          <w:szCs w:val="20"/>
        </w:rPr>
        <w:t>El USB 2.0 soporta dispositivos tanto autoalimentados o alimentados por el bus. El dispositivo indica esto a través de sus descriptores. Los dispositivos, independientemente de sus requisitos y capacidades de potencia, son configurados en modo de baja potencia a menos que el software le ordene al director que configure el dispositivo en el estado de alta potencia. Los dispositivos de baja potencia pueden consumir hasta 100 mA de corriente y dispositivos de alta potencia pueden cons</w:t>
      </w:r>
      <w:r w:rsidR="00CF0582">
        <w:rPr>
          <w:rFonts w:ascii="Arial" w:hAnsi="Arial" w:cs="Arial"/>
          <w:sz w:val="24"/>
          <w:szCs w:val="20"/>
        </w:rPr>
        <w:t>umir hasta un máximo de 500 mA.</w:t>
      </w:r>
    </w:p>
    <w:p w14:paraId="1C83B9B1" w14:textId="0D076B3A" w:rsidR="002B4D25" w:rsidRPr="002B4D25" w:rsidRDefault="002B4D25" w:rsidP="00CF0582">
      <w:pPr>
        <w:autoSpaceDE w:val="0"/>
        <w:autoSpaceDN w:val="0"/>
        <w:adjustRightInd w:val="0"/>
        <w:spacing w:before="240" w:after="20" w:line="240" w:lineRule="auto"/>
        <w:jc w:val="both"/>
        <w:rPr>
          <w:rFonts w:ascii="Arial" w:hAnsi="Arial" w:cs="Arial"/>
          <w:sz w:val="24"/>
          <w:szCs w:val="20"/>
        </w:rPr>
      </w:pPr>
      <w:r>
        <w:rPr>
          <w:rFonts w:ascii="Arial" w:hAnsi="Arial" w:cs="Arial"/>
          <w:sz w:val="24"/>
          <w:szCs w:val="20"/>
        </w:rPr>
        <w:tab/>
      </w:r>
      <w:r w:rsidRPr="002B4D25">
        <w:rPr>
          <w:rFonts w:ascii="Arial" w:hAnsi="Arial" w:cs="Arial"/>
          <w:sz w:val="24"/>
          <w:szCs w:val="20"/>
        </w:rPr>
        <w:t xml:space="preserve">El director USB puede “suspender” a un dispositivo poniéndolo en un estado de modo apagado. Un estado </w:t>
      </w:r>
      <w:r w:rsidR="00A116F7">
        <w:rPr>
          <w:rFonts w:ascii="Arial" w:hAnsi="Arial" w:cs="Arial"/>
          <w:sz w:val="24"/>
          <w:szCs w:val="20"/>
        </w:rPr>
        <w:t xml:space="preserve">alto de </w:t>
      </w:r>
      <w:r w:rsidRPr="002B4D25">
        <w:rPr>
          <w:rFonts w:ascii="Arial" w:hAnsi="Arial" w:cs="Arial"/>
          <w:sz w:val="24"/>
          <w:szCs w:val="20"/>
        </w:rPr>
        <w:t>3 ms (diferencial ‘1’ indicado por D+ alto D- bajo) en el bus USB desencadena que el director realice un pedido de suspensión y entre al modo de bajo consumo. Los dispositivos USB se les pide que entren a un estado de bajo consumo en respuesta a este pedido.</w:t>
      </w:r>
    </w:p>
    <w:p w14:paraId="04778389" w14:textId="77777777" w:rsidR="002B4D25" w:rsidRPr="002B4D25" w:rsidRDefault="002B4D25" w:rsidP="0002490B">
      <w:pPr>
        <w:autoSpaceDE w:val="0"/>
        <w:autoSpaceDN w:val="0"/>
        <w:adjustRightInd w:val="0"/>
        <w:spacing w:after="20" w:line="240" w:lineRule="auto"/>
        <w:jc w:val="both"/>
        <w:rPr>
          <w:rFonts w:ascii="Arial" w:hAnsi="Arial" w:cs="Arial"/>
          <w:sz w:val="24"/>
          <w:szCs w:val="20"/>
        </w:rPr>
      </w:pPr>
    </w:p>
    <w:p w14:paraId="77FDD623" w14:textId="0E1E32EA" w:rsidR="002B4D25" w:rsidRPr="002B4D25" w:rsidRDefault="002B4D25" w:rsidP="0002490B">
      <w:pPr>
        <w:autoSpaceDE w:val="0"/>
        <w:autoSpaceDN w:val="0"/>
        <w:adjustRightInd w:val="0"/>
        <w:spacing w:after="20" w:line="240" w:lineRule="auto"/>
        <w:jc w:val="both"/>
        <w:rPr>
          <w:rFonts w:ascii="Arial" w:hAnsi="Arial" w:cs="Arial"/>
          <w:sz w:val="24"/>
          <w:szCs w:val="20"/>
        </w:rPr>
      </w:pPr>
      <w:r>
        <w:rPr>
          <w:rFonts w:ascii="Arial" w:hAnsi="Arial" w:cs="Arial"/>
          <w:sz w:val="24"/>
          <w:szCs w:val="20"/>
        </w:rPr>
        <w:tab/>
      </w:r>
      <w:r w:rsidRPr="002B4D25">
        <w:rPr>
          <w:rFonts w:ascii="Arial" w:hAnsi="Arial" w:cs="Arial"/>
          <w:sz w:val="24"/>
          <w:szCs w:val="20"/>
        </w:rPr>
        <w:t xml:space="preserve">Cuando es necesario, el dispositivo o el director </w:t>
      </w:r>
      <w:r w:rsidR="00557FC5" w:rsidRPr="002B4D25">
        <w:rPr>
          <w:rFonts w:ascii="Arial" w:hAnsi="Arial" w:cs="Arial"/>
          <w:sz w:val="24"/>
          <w:szCs w:val="20"/>
        </w:rPr>
        <w:t>emiten</w:t>
      </w:r>
      <w:r w:rsidRPr="002B4D25">
        <w:rPr>
          <w:rFonts w:ascii="Arial" w:hAnsi="Arial" w:cs="Arial"/>
          <w:sz w:val="24"/>
          <w:szCs w:val="20"/>
        </w:rPr>
        <w:t xml:space="preserve"> una </w:t>
      </w:r>
      <w:r w:rsidR="00557FC5" w:rsidRPr="002B4D25">
        <w:rPr>
          <w:rFonts w:ascii="Arial" w:hAnsi="Arial" w:cs="Arial"/>
          <w:sz w:val="24"/>
          <w:szCs w:val="20"/>
        </w:rPr>
        <w:t>reanudación</w:t>
      </w:r>
      <w:r w:rsidRPr="002B4D25">
        <w:rPr>
          <w:rFonts w:ascii="Arial" w:hAnsi="Arial" w:cs="Arial"/>
          <w:sz w:val="24"/>
          <w:szCs w:val="20"/>
        </w:rPr>
        <w:t xml:space="preserve">. </w:t>
      </w:r>
      <w:r w:rsidR="00557FC5" w:rsidRPr="002B4D25">
        <w:rPr>
          <w:rFonts w:ascii="Arial" w:hAnsi="Arial" w:cs="Arial"/>
          <w:sz w:val="24"/>
          <w:szCs w:val="20"/>
        </w:rPr>
        <w:t>Una</w:t>
      </w:r>
      <w:r w:rsidRPr="002B4D25">
        <w:rPr>
          <w:rFonts w:ascii="Arial" w:hAnsi="Arial" w:cs="Arial"/>
          <w:sz w:val="24"/>
          <w:szCs w:val="20"/>
        </w:rPr>
        <w:t xml:space="preserve"> señal de </w:t>
      </w:r>
      <w:r w:rsidR="00557FC5" w:rsidRPr="002B4D25">
        <w:rPr>
          <w:rFonts w:ascii="Arial" w:hAnsi="Arial" w:cs="Arial"/>
          <w:sz w:val="24"/>
          <w:szCs w:val="20"/>
        </w:rPr>
        <w:t>reanudación</w:t>
      </w:r>
      <w:r w:rsidRPr="002B4D25">
        <w:rPr>
          <w:rFonts w:ascii="Arial" w:hAnsi="Arial" w:cs="Arial"/>
          <w:sz w:val="24"/>
          <w:szCs w:val="20"/>
        </w:rPr>
        <w:t xml:space="preserve"> es iniciada llevando el bus a un estado ‘K’, pidiendo que el director o el dispositivo </w:t>
      </w:r>
      <w:proofErr w:type="gramStart"/>
      <w:r w:rsidR="004645C9">
        <w:rPr>
          <w:rFonts w:ascii="Arial" w:hAnsi="Arial" w:cs="Arial"/>
          <w:sz w:val="24"/>
          <w:szCs w:val="20"/>
        </w:rPr>
        <w:t>salga</w:t>
      </w:r>
      <w:proofErr w:type="gramEnd"/>
      <w:r w:rsidRPr="002B4D25">
        <w:rPr>
          <w:rFonts w:ascii="Arial" w:hAnsi="Arial" w:cs="Arial"/>
          <w:sz w:val="24"/>
          <w:szCs w:val="20"/>
        </w:rPr>
        <w:t xml:space="preserve"> de su estado de bajo consumo “suspendido”. Un dispositivo USB solo puede emitir una señal de resumen si se ha reportado (a través de sus descriptores de configuración) que tiene la capacidad remota de </w:t>
      </w:r>
      <w:r w:rsidR="00557FC5" w:rsidRPr="002B4D25">
        <w:rPr>
          <w:rFonts w:ascii="Arial" w:hAnsi="Arial" w:cs="Arial"/>
          <w:sz w:val="24"/>
          <w:szCs w:val="20"/>
        </w:rPr>
        <w:t>auto activarse</w:t>
      </w:r>
      <w:r w:rsidRPr="002B4D25">
        <w:rPr>
          <w:rFonts w:ascii="Arial" w:hAnsi="Arial" w:cs="Arial"/>
          <w:sz w:val="24"/>
          <w:szCs w:val="20"/>
        </w:rPr>
        <w:t xml:space="preserve">, y solo si el director ha permitido esta capacidad de ese </w:t>
      </w:r>
      <w:r w:rsidR="00557FC5" w:rsidRPr="002B4D25">
        <w:rPr>
          <w:rFonts w:ascii="Arial" w:hAnsi="Arial" w:cs="Arial"/>
          <w:sz w:val="24"/>
          <w:szCs w:val="20"/>
        </w:rPr>
        <w:t>dispositivo</w:t>
      </w:r>
      <w:r w:rsidRPr="002B4D25">
        <w:rPr>
          <w:rFonts w:ascii="Arial" w:hAnsi="Arial" w:cs="Arial"/>
          <w:sz w:val="24"/>
          <w:szCs w:val="20"/>
        </w:rPr>
        <w:t xml:space="preserve">. </w:t>
      </w:r>
    </w:p>
    <w:p w14:paraId="600D05D5" w14:textId="77777777" w:rsidR="002B4D25" w:rsidRPr="002B4D25" w:rsidRDefault="002B4D25" w:rsidP="0002490B">
      <w:pPr>
        <w:autoSpaceDE w:val="0"/>
        <w:autoSpaceDN w:val="0"/>
        <w:adjustRightInd w:val="0"/>
        <w:spacing w:after="20" w:line="240" w:lineRule="auto"/>
        <w:jc w:val="both"/>
        <w:rPr>
          <w:rFonts w:ascii="Arial" w:hAnsi="Arial" w:cs="Arial"/>
          <w:sz w:val="24"/>
          <w:szCs w:val="20"/>
        </w:rPr>
      </w:pPr>
    </w:p>
    <w:p w14:paraId="6EA5A5CD" w14:textId="77777777" w:rsidR="002B4D25" w:rsidRPr="002B4D25" w:rsidRDefault="002B4D25" w:rsidP="0002490B">
      <w:pPr>
        <w:autoSpaceDE w:val="0"/>
        <w:autoSpaceDN w:val="0"/>
        <w:adjustRightInd w:val="0"/>
        <w:spacing w:after="20" w:line="240" w:lineRule="auto"/>
        <w:jc w:val="both"/>
        <w:rPr>
          <w:rFonts w:ascii="Arial" w:hAnsi="Arial" w:cs="Arial"/>
          <w:sz w:val="24"/>
          <w:szCs w:val="20"/>
        </w:rPr>
      </w:pPr>
      <w:r>
        <w:rPr>
          <w:rFonts w:ascii="Arial" w:hAnsi="Arial" w:cs="Arial"/>
          <w:sz w:val="24"/>
          <w:szCs w:val="20"/>
        </w:rPr>
        <w:tab/>
      </w:r>
      <w:r w:rsidRPr="002B4D25">
        <w:rPr>
          <w:rFonts w:ascii="Arial" w:hAnsi="Arial" w:cs="Arial"/>
          <w:sz w:val="24"/>
          <w:szCs w:val="20"/>
        </w:rPr>
        <w:t>Este mecanismo de suspensión-</w:t>
      </w:r>
      <w:r w:rsidR="00557FC5" w:rsidRPr="002B4D25">
        <w:rPr>
          <w:rFonts w:ascii="Arial" w:hAnsi="Arial" w:cs="Arial"/>
          <w:sz w:val="24"/>
          <w:szCs w:val="20"/>
        </w:rPr>
        <w:t>reanudación</w:t>
      </w:r>
      <w:r w:rsidRPr="002B4D25">
        <w:rPr>
          <w:rFonts w:ascii="Arial" w:hAnsi="Arial" w:cs="Arial"/>
          <w:sz w:val="24"/>
          <w:szCs w:val="20"/>
        </w:rPr>
        <w:t xml:space="preserve"> minimiza la energía consumida cuando no hay actividad sobre el bus USB.</w:t>
      </w:r>
    </w:p>
    <w:p w14:paraId="63D6991D" w14:textId="77777777" w:rsidR="002B4D25" w:rsidRDefault="002B4D25" w:rsidP="0002490B">
      <w:pPr>
        <w:autoSpaceDE w:val="0"/>
        <w:autoSpaceDN w:val="0"/>
        <w:adjustRightInd w:val="0"/>
        <w:spacing w:after="20" w:line="240" w:lineRule="auto"/>
        <w:jc w:val="both"/>
        <w:rPr>
          <w:rFonts w:ascii="Arial" w:hAnsi="Arial" w:cs="Arial"/>
          <w:sz w:val="24"/>
          <w:szCs w:val="24"/>
        </w:rPr>
      </w:pPr>
    </w:p>
    <w:p w14:paraId="3ABCE040" w14:textId="77777777" w:rsidR="002B4D25" w:rsidRPr="002B4D25" w:rsidRDefault="002B4D25" w:rsidP="0002490B">
      <w:pPr>
        <w:autoSpaceDE w:val="0"/>
        <w:autoSpaceDN w:val="0"/>
        <w:adjustRightInd w:val="0"/>
        <w:spacing w:after="20" w:line="240" w:lineRule="auto"/>
        <w:jc w:val="both"/>
        <w:rPr>
          <w:rFonts w:ascii="Arial" w:hAnsi="Arial" w:cs="Arial"/>
          <w:b/>
          <w:sz w:val="24"/>
          <w:szCs w:val="24"/>
        </w:rPr>
      </w:pPr>
      <w:r>
        <w:rPr>
          <w:rFonts w:ascii="Arial" w:hAnsi="Arial" w:cs="Arial"/>
          <w:b/>
          <w:sz w:val="24"/>
          <w:szCs w:val="24"/>
        </w:rPr>
        <w:t>2.2.8</w:t>
      </w:r>
      <w:r w:rsidRPr="002B4D25">
        <w:rPr>
          <w:rFonts w:ascii="Arial" w:hAnsi="Arial" w:cs="Arial"/>
          <w:b/>
          <w:sz w:val="24"/>
          <w:szCs w:val="24"/>
        </w:rPr>
        <w:t xml:space="preserve"> – Clases de dispositivo.</w:t>
      </w:r>
    </w:p>
    <w:p w14:paraId="7AF3D49B" w14:textId="77777777" w:rsidR="002B4D25" w:rsidRDefault="002B4D25"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14:paraId="77304AF2" w14:textId="4DE385BA" w:rsidR="002B4D25" w:rsidRPr="002B4D25" w:rsidRDefault="002B4D25"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2B4D25">
        <w:rPr>
          <w:rFonts w:ascii="Arial" w:hAnsi="Arial" w:cs="Arial"/>
          <w:sz w:val="24"/>
          <w:szCs w:val="24"/>
        </w:rPr>
        <w:t>En un intento de simplificar el desarrollo de nuevos dispositivos, las funciones de dispositivo comúnmente usadas fueron identificadas y controladores nominales fueron desarrollados para soportar estos dispositivos. El directo</w:t>
      </w:r>
      <w:r w:rsidR="007A3A91">
        <w:rPr>
          <w:rFonts w:ascii="Arial" w:hAnsi="Arial" w:cs="Arial"/>
          <w:sz w:val="24"/>
          <w:szCs w:val="24"/>
        </w:rPr>
        <w:t>r</w:t>
      </w:r>
      <w:r w:rsidRPr="002B4D25">
        <w:rPr>
          <w:rFonts w:ascii="Arial" w:hAnsi="Arial" w:cs="Arial"/>
          <w:sz w:val="24"/>
          <w:szCs w:val="24"/>
        </w:rPr>
        <w:t xml:space="preserve"> usa la información en el código de clase, código de subclase, código de protocolo del dispositivo y descriptores de interface para identificar si controladores </w:t>
      </w:r>
      <w:r w:rsidR="00557FC5" w:rsidRPr="002B4D25">
        <w:rPr>
          <w:rFonts w:ascii="Arial" w:hAnsi="Arial" w:cs="Arial"/>
          <w:sz w:val="24"/>
          <w:szCs w:val="24"/>
        </w:rPr>
        <w:t>incorporados</w:t>
      </w:r>
      <w:r w:rsidRPr="002B4D25">
        <w:rPr>
          <w:rFonts w:ascii="Arial" w:hAnsi="Arial" w:cs="Arial"/>
          <w:sz w:val="24"/>
          <w:szCs w:val="24"/>
        </w:rPr>
        <w:t xml:space="preserve"> pueden ser cargados para comunicarse con el dispositivo conectado. La clase </w:t>
      </w:r>
      <w:r w:rsidR="00557FC5" w:rsidRPr="002B4D25">
        <w:rPr>
          <w:rFonts w:ascii="Arial" w:hAnsi="Arial" w:cs="Arial"/>
          <w:sz w:val="24"/>
          <w:szCs w:val="24"/>
        </w:rPr>
        <w:t>dispositivo</w:t>
      </w:r>
      <w:r w:rsidRPr="002B4D25">
        <w:rPr>
          <w:rFonts w:ascii="Arial" w:hAnsi="Arial" w:cs="Arial"/>
          <w:sz w:val="24"/>
          <w:szCs w:val="24"/>
        </w:rPr>
        <w:t xml:space="preserve"> de interface humana (HID) y clase de almacenamiento masivo (MSC) son algunas de las clases de dispositivos comúnmente usadas.</w:t>
      </w:r>
    </w:p>
    <w:p w14:paraId="12B823DF" w14:textId="77777777" w:rsidR="002B4D25" w:rsidRPr="002B4D25" w:rsidRDefault="002B4D25" w:rsidP="0002490B">
      <w:pPr>
        <w:autoSpaceDE w:val="0"/>
        <w:autoSpaceDN w:val="0"/>
        <w:adjustRightInd w:val="0"/>
        <w:spacing w:after="20" w:line="240" w:lineRule="auto"/>
        <w:jc w:val="both"/>
        <w:rPr>
          <w:rFonts w:ascii="Arial" w:hAnsi="Arial" w:cs="Arial"/>
          <w:sz w:val="24"/>
          <w:szCs w:val="24"/>
        </w:rPr>
      </w:pPr>
    </w:p>
    <w:p w14:paraId="3D44E287" w14:textId="77777777" w:rsidR="002B4D25" w:rsidRPr="002B4D25" w:rsidRDefault="002E0AA4"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002B4D25" w:rsidRPr="002B4D25">
        <w:rPr>
          <w:rFonts w:ascii="Arial" w:hAnsi="Arial" w:cs="Arial"/>
          <w:sz w:val="24"/>
          <w:szCs w:val="24"/>
        </w:rPr>
        <w:t>La clase HID se refiere a dispo</w:t>
      </w:r>
      <w:r w:rsidR="00557FC5">
        <w:rPr>
          <w:rFonts w:ascii="Arial" w:hAnsi="Arial" w:cs="Arial"/>
          <w:sz w:val="24"/>
          <w:szCs w:val="24"/>
        </w:rPr>
        <w:t>sitiv</w:t>
      </w:r>
      <w:r w:rsidR="002B4D25" w:rsidRPr="002B4D25">
        <w:rPr>
          <w:rFonts w:ascii="Arial" w:hAnsi="Arial" w:cs="Arial"/>
          <w:sz w:val="24"/>
          <w:szCs w:val="24"/>
        </w:rPr>
        <w:t xml:space="preserve">os interactivos tales como el mouse, el teclado y joysticks. Esta interface usa transferencias del tipo control e interrupción para transferir información porque las velocidades de transferencia no son </w:t>
      </w:r>
      <w:r w:rsidR="00557FC5" w:rsidRPr="002B4D25">
        <w:rPr>
          <w:rFonts w:ascii="Arial" w:hAnsi="Arial" w:cs="Arial"/>
          <w:sz w:val="24"/>
          <w:szCs w:val="24"/>
        </w:rPr>
        <w:t>críticas</w:t>
      </w:r>
      <w:r w:rsidR="002B4D25" w:rsidRPr="002B4D25">
        <w:rPr>
          <w:rFonts w:ascii="Arial" w:hAnsi="Arial" w:cs="Arial"/>
          <w:sz w:val="24"/>
          <w:szCs w:val="24"/>
        </w:rPr>
        <w:t xml:space="preserve">. La información es enviada o recibida usando reportes HID. El dispositivo o el descriptor de interface </w:t>
      </w:r>
      <w:proofErr w:type="gramStart"/>
      <w:r w:rsidR="002B4D25" w:rsidRPr="002B4D25">
        <w:rPr>
          <w:rFonts w:ascii="Arial" w:hAnsi="Arial" w:cs="Arial"/>
          <w:sz w:val="24"/>
          <w:szCs w:val="24"/>
        </w:rPr>
        <w:t>contiene</w:t>
      </w:r>
      <w:proofErr w:type="gramEnd"/>
      <w:r w:rsidR="002B4D25" w:rsidRPr="002B4D25">
        <w:rPr>
          <w:rFonts w:ascii="Arial" w:hAnsi="Arial" w:cs="Arial"/>
          <w:sz w:val="24"/>
          <w:szCs w:val="24"/>
        </w:rPr>
        <w:t xml:space="preserve"> el código de clase HID.</w:t>
      </w:r>
    </w:p>
    <w:p w14:paraId="16B31795" w14:textId="77777777" w:rsidR="002B4D25" w:rsidRPr="002B4D25" w:rsidRDefault="002B4D25" w:rsidP="0002490B">
      <w:pPr>
        <w:autoSpaceDE w:val="0"/>
        <w:autoSpaceDN w:val="0"/>
        <w:adjustRightInd w:val="0"/>
        <w:spacing w:after="20" w:line="240" w:lineRule="auto"/>
        <w:jc w:val="both"/>
        <w:rPr>
          <w:rFonts w:ascii="Arial" w:hAnsi="Arial" w:cs="Arial"/>
          <w:sz w:val="24"/>
          <w:szCs w:val="24"/>
        </w:rPr>
      </w:pPr>
    </w:p>
    <w:p w14:paraId="305A9F31" w14:textId="366A01C8" w:rsidR="002E0AA4" w:rsidRDefault="002E0AA4"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002B4D25" w:rsidRPr="002B4D25">
        <w:rPr>
          <w:rFonts w:ascii="Arial" w:hAnsi="Arial" w:cs="Arial"/>
          <w:sz w:val="24"/>
          <w:szCs w:val="24"/>
        </w:rPr>
        <w:t xml:space="preserve">La clase MSC </w:t>
      </w:r>
      <w:r w:rsidR="00557FC5" w:rsidRPr="002B4D25">
        <w:rPr>
          <w:rFonts w:ascii="Arial" w:hAnsi="Arial" w:cs="Arial"/>
          <w:sz w:val="24"/>
          <w:szCs w:val="24"/>
        </w:rPr>
        <w:t>está</w:t>
      </w:r>
      <w:r w:rsidR="002B4D25" w:rsidRPr="002B4D25">
        <w:rPr>
          <w:rFonts w:ascii="Arial" w:hAnsi="Arial" w:cs="Arial"/>
          <w:sz w:val="24"/>
          <w:szCs w:val="24"/>
        </w:rPr>
        <w:t xml:space="preserve"> destinada principalmente para transferir información a dispositivos de almacenamiento. Esta interface usa principalmente transferencias del tipo masivas para enviar información. Al menos dos puntos de llegada masivos por cada dirección son necesarios. La clase MSC utiliza el conjunto de comandos SCSI transparentes para leer o escribir sectores de datos de la unidad de disco. </w:t>
      </w:r>
    </w:p>
    <w:p w14:paraId="1F99E043" w14:textId="77777777" w:rsidR="002E0AA4" w:rsidRDefault="002E0AA4" w:rsidP="0002490B">
      <w:pPr>
        <w:autoSpaceDE w:val="0"/>
        <w:autoSpaceDN w:val="0"/>
        <w:adjustRightInd w:val="0"/>
        <w:spacing w:after="20" w:line="240" w:lineRule="auto"/>
        <w:jc w:val="both"/>
        <w:rPr>
          <w:rFonts w:ascii="Arial" w:hAnsi="Arial" w:cs="Arial"/>
          <w:sz w:val="24"/>
          <w:szCs w:val="24"/>
        </w:rPr>
      </w:pPr>
    </w:p>
    <w:p w14:paraId="01400A29" w14:textId="77777777" w:rsidR="000C5AE4" w:rsidRDefault="000C5AE4" w:rsidP="0002490B">
      <w:pPr>
        <w:autoSpaceDE w:val="0"/>
        <w:autoSpaceDN w:val="0"/>
        <w:adjustRightInd w:val="0"/>
        <w:spacing w:after="20" w:line="240" w:lineRule="auto"/>
        <w:jc w:val="both"/>
        <w:rPr>
          <w:rFonts w:ascii="Arial" w:hAnsi="Arial" w:cs="Arial"/>
          <w:sz w:val="24"/>
          <w:szCs w:val="24"/>
        </w:rPr>
      </w:pPr>
    </w:p>
    <w:p w14:paraId="6D3D2C6D" w14:textId="70A957B3" w:rsidR="002B4D25" w:rsidRPr="00B640D7" w:rsidRDefault="002B4D25" w:rsidP="00B640D7">
      <w:pPr>
        <w:pStyle w:val="Prrafodelista"/>
        <w:numPr>
          <w:ilvl w:val="1"/>
          <w:numId w:val="6"/>
        </w:numPr>
        <w:autoSpaceDE w:val="0"/>
        <w:autoSpaceDN w:val="0"/>
        <w:adjustRightInd w:val="0"/>
        <w:spacing w:after="20" w:line="240" w:lineRule="auto"/>
        <w:jc w:val="both"/>
        <w:outlineLvl w:val="2"/>
        <w:rPr>
          <w:rFonts w:ascii="Arial" w:hAnsi="Arial" w:cs="Arial"/>
          <w:b/>
          <w:color w:val="000000" w:themeColor="text1"/>
          <w:sz w:val="28"/>
          <w:szCs w:val="28"/>
        </w:rPr>
      </w:pPr>
      <w:bookmarkStart w:id="38" w:name="_Toc465621240"/>
      <w:r w:rsidRPr="00B640D7">
        <w:rPr>
          <w:rFonts w:ascii="Arial" w:hAnsi="Arial" w:cs="Arial"/>
          <w:b/>
          <w:color w:val="000000" w:themeColor="text1"/>
          <w:sz w:val="28"/>
          <w:szCs w:val="28"/>
        </w:rPr>
        <w:lastRenderedPageBreak/>
        <w:t>- USB 3.0: Diferencias y mejoras respecto del USB 2.0</w:t>
      </w:r>
      <w:bookmarkEnd w:id="38"/>
      <w:r w:rsidRPr="00B640D7">
        <w:rPr>
          <w:rFonts w:ascii="Arial" w:hAnsi="Arial" w:cs="Arial"/>
          <w:b/>
          <w:color w:val="000000" w:themeColor="text1"/>
          <w:sz w:val="28"/>
          <w:szCs w:val="28"/>
        </w:rPr>
        <w:t xml:space="preserve"> </w:t>
      </w:r>
    </w:p>
    <w:p w14:paraId="5EDE3361" w14:textId="77777777" w:rsidR="002B4D25" w:rsidRDefault="002B4D25" w:rsidP="0002490B">
      <w:pPr>
        <w:autoSpaceDE w:val="0"/>
        <w:autoSpaceDN w:val="0"/>
        <w:adjustRightInd w:val="0"/>
        <w:spacing w:after="20" w:line="240" w:lineRule="auto"/>
        <w:jc w:val="both"/>
        <w:rPr>
          <w:rFonts w:ascii="Arial" w:hAnsi="Arial" w:cs="Arial"/>
          <w:b/>
          <w:sz w:val="24"/>
          <w:szCs w:val="28"/>
        </w:rPr>
      </w:pPr>
    </w:p>
    <w:p w14:paraId="0D65EBBB" w14:textId="2B9660BE" w:rsidR="002B4D25" w:rsidRDefault="002B4D25" w:rsidP="0002490B">
      <w:pPr>
        <w:autoSpaceDE w:val="0"/>
        <w:autoSpaceDN w:val="0"/>
        <w:adjustRightInd w:val="0"/>
        <w:spacing w:after="20" w:line="240" w:lineRule="auto"/>
        <w:jc w:val="both"/>
        <w:rPr>
          <w:rFonts w:ascii="Arial" w:hAnsi="Arial" w:cs="Arial"/>
          <w:b/>
          <w:sz w:val="32"/>
          <w:szCs w:val="28"/>
        </w:rPr>
      </w:pPr>
      <w:r w:rsidRPr="002B4D25">
        <w:rPr>
          <w:rFonts w:ascii="Arial" w:hAnsi="Arial" w:cs="Arial"/>
          <w:b/>
          <w:sz w:val="24"/>
          <w:szCs w:val="28"/>
        </w:rPr>
        <w:t xml:space="preserve">2.3.1 - </w:t>
      </w:r>
      <w:r w:rsidR="002E0AA4" w:rsidRPr="002B4D25">
        <w:rPr>
          <w:rFonts w:ascii="Arial" w:hAnsi="Arial" w:cs="Arial"/>
          <w:b/>
          <w:sz w:val="24"/>
          <w:szCs w:val="20"/>
        </w:rPr>
        <w:t>Motivación</w:t>
      </w:r>
      <w:r w:rsidRPr="002B4D25">
        <w:rPr>
          <w:rFonts w:ascii="Arial" w:hAnsi="Arial" w:cs="Arial"/>
          <w:b/>
          <w:sz w:val="24"/>
          <w:szCs w:val="20"/>
        </w:rPr>
        <w:t xml:space="preserve"> para el USB 3.0</w:t>
      </w:r>
      <w:r w:rsidRPr="002B4D25">
        <w:rPr>
          <w:rFonts w:ascii="Arial" w:hAnsi="Arial" w:cs="Arial"/>
          <w:b/>
          <w:sz w:val="32"/>
          <w:szCs w:val="28"/>
        </w:rPr>
        <w:tab/>
      </w:r>
    </w:p>
    <w:p w14:paraId="1A111018" w14:textId="77777777" w:rsidR="002B4D25" w:rsidRDefault="002B4D25" w:rsidP="0002490B">
      <w:pPr>
        <w:autoSpaceDE w:val="0"/>
        <w:autoSpaceDN w:val="0"/>
        <w:adjustRightInd w:val="0"/>
        <w:spacing w:after="20" w:line="240" w:lineRule="auto"/>
        <w:jc w:val="both"/>
        <w:rPr>
          <w:rFonts w:ascii="Arial" w:hAnsi="Arial" w:cs="Arial"/>
          <w:b/>
          <w:sz w:val="32"/>
          <w:szCs w:val="28"/>
        </w:rPr>
      </w:pPr>
      <w:r>
        <w:rPr>
          <w:rFonts w:ascii="Arial" w:hAnsi="Arial" w:cs="Arial"/>
          <w:b/>
          <w:sz w:val="32"/>
          <w:szCs w:val="28"/>
        </w:rPr>
        <w:tab/>
      </w:r>
      <w:r>
        <w:rPr>
          <w:rFonts w:ascii="Arial" w:hAnsi="Arial" w:cs="Arial"/>
          <w:b/>
          <w:sz w:val="32"/>
          <w:szCs w:val="28"/>
        </w:rPr>
        <w:tab/>
      </w:r>
    </w:p>
    <w:p w14:paraId="1BA3342D" w14:textId="77777777" w:rsidR="002E0AA4" w:rsidRPr="002E0AA4" w:rsidRDefault="002B4D25" w:rsidP="0002490B">
      <w:pPr>
        <w:autoSpaceDE w:val="0"/>
        <w:autoSpaceDN w:val="0"/>
        <w:adjustRightInd w:val="0"/>
        <w:spacing w:after="20" w:line="240" w:lineRule="auto"/>
        <w:jc w:val="both"/>
        <w:rPr>
          <w:rFonts w:ascii="Arial" w:hAnsi="Arial" w:cs="Arial"/>
          <w:sz w:val="24"/>
          <w:szCs w:val="24"/>
        </w:rPr>
      </w:pPr>
      <w:r>
        <w:rPr>
          <w:rFonts w:ascii="Arial" w:hAnsi="Arial" w:cs="Arial"/>
          <w:b/>
          <w:sz w:val="32"/>
          <w:szCs w:val="28"/>
        </w:rPr>
        <w:tab/>
      </w:r>
      <w:r w:rsidR="002E0AA4" w:rsidRPr="002E0AA4">
        <w:rPr>
          <w:rFonts w:ascii="Arial" w:hAnsi="Arial" w:cs="Arial"/>
          <w:sz w:val="24"/>
          <w:szCs w:val="24"/>
        </w:rPr>
        <w:t xml:space="preserve">El USB 3.0 es la siguiente etapa de la tecnología USB. Su meta principal es proveer la misma forma de uso, flexibilidad, y rápida funcionalidad de conexión pero una tasa de datos mucho </w:t>
      </w:r>
      <w:r w:rsidR="00557FC5" w:rsidRPr="002E0AA4">
        <w:rPr>
          <w:rFonts w:ascii="Arial" w:hAnsi="Arial" w:cs="Arial"/>
          <w:sz w:val="24"/>
          <w:szCs w:val="24"/>
        </w:rPr>
        <w:t>más</w:t>
      </w:r>
      <w:r w:rsidR="002E0AA4" w:rsidRPr="002E0AA4">
        <w:rPr>
          <w:rFonts w:ascii="Arial" w:hAnsi="Arial" w:cs="Arial"/>
          <w:sz w:val="24"/>
          <w:szCs w:val="24"/>
        </w:rPr>
        <w:t xml:space="preserve"> alta. Otra meta principal del USB 3.0 es la administración de energía. Esto es importante para las aplicaciones </w:t>
      </w:r>
      <w:r w:rsidR="00557FC5" w:rsidRPr="002E0AA4">
        <w:rPr>
          <w:rFonts w:ascii="Arial" w:hAnsi="Arial" w:cs="Arial"/>
          <w:sz w:val="24"/>
          <w:szCs w:val="24"/>
        </w:rPr>
        <w:t>“sincronizar</w:t>
      </w:r>
      <w:r w:rsidR="002E0AA4" w:rsidRPr="002E0AA4">
        <w:rPr>
          <w:rFonts w:ascii="Arial" w:hAnsi="Arial" w:cs="Arial"/>
          <w:sz w:val="24"/>
          <w:szCs w:val="24"/>
        </w:rPr>
        <w:t xml:space="preserve"> y arrancar” que necesitan hacer concesiones sobre características para la vida de la batería.</w:t>
      </w:r>
    </w:p>
    <w:p w14:paraId="5F155273"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p>
    <w:p w14:paraId="5008F725"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2E0AA4">
        <w:rPr>
          <w:rFonts w:ascii="Arial" w:hAnsi="Arial" w:cs="Arial"/>
          <w:sz w:val="24"/>
          <w:szCs w:val="24"/>
        </w:rPr>
        <w:t>La interface USB 3.0 consi</w:t>
      </w:r>
      <w:r>
        <w:rPr>
          <w:rFonts w:ascii="Arial" w:hAnsi="Arial" w:cs="Arial"/>
          <w:sz w:val="24"/>
          <w:szCs w:val="24"/>
        </w:rPr>
        <w:t>ste</w:t>
      </w:r>
      <w:r w:rsidRPr="002E0AA4">
        <w:rPr>
          <w:rFonts w:ascii="Arial" w:hAnsi="Arial" w:cs="Arial"/>
          <w:sz w:val="24"/>
          <w:szCs w:val="24"/>
        </w:rPr>
        <w:t xml:space="preserve"> en bus físico SuperSpeed (Super velocidad) además del bus físico USB 2.0. El estándar USB 3.0 define un mecanismo de señalización simple dual a una tasa de 5 Gbits/s.</w:t>
      </w:r>
    </w:p>
    <w:p w14:paraId="02FE1977"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p>
    <w:p w14:paraId="6923A798"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2E0AA4">
        <w:rPr>
          <w:rFonts w:ascii="Arial" w:hAnsi="Arial" w:cs="Arial"/>
          <w:sz w:val="24"/>
          <w:szCs w:val="24"/>
        </w:rPr>
        <w:t>Inspirado por el PCI Express y la arquitectura OSI de 7 capas, el protocolo USB 3.0 se abstrae en diferentes capas que son ilustradas en las siguientes secciones.</w:t>
      </w:r>
    </w:p>
    <w:p w14:paraId="17E1695C"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p>
    <w:p w14:paraId="3D93B18F" w14:textId="77777777" w:rsidR="002E0AA4" w:rsidRPr="002E0AA4" w:rsidRDefault="002E0AA4"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2E0AA4">
        <w:rPr>
          <w:rFonts w:ascii="Arial" w:hAnsi="Arial" w:cs="Arial"/>
          <w:sz w:val="24"/>
          <w:szCs w:val="24"/>
        </w:rPr>
        <w:t>En este documento, el USB 3.0 se refiere implícitamente a la porción de SuperSpeed USB 3.0.</w:t>
      </w:r>
    </w:p>
    <w:p w14:paraId="660F8B32" w14:textId="77777777" w:rsidR="002B4D25" w:rsidRDefault="002B4D25" w:rsidP="0002490B">
      <w:pPr>
        <w:autoSpaceDE w:val="0"/>
        <w:autoSpaceDN w:val="0"/>
        <w:adjustRightInd w:val="0"/>
        <w:spacing w:after="20" w:line="240" w:lineRule="auto"/>
        <w:jc w:val="both"/>
        <w:rPr>
          <w:rFonts w:ascii="Arial" w:hAnsi="Arial" w:cs="Arial"/>
          <w:b/>
          <w:sz w:val="32"/>
          <w:szCs w:val="28"/>
        </w:rPr>
      </w:pPr>
    </w:p>
    <w:p w14:paraId="7D5BEB9B" w14:textId="79D813BF" w:rsidR="0036285B" w:rsidRDefault="0036285B" w:rsidP="0002490B">
      <w:pPr>
        <w:autoSpaceDE w:val="0"/>
        <w:autoSpaceDN w:val="0"/>
        <w:adjustRightInd w:val="0"/>
        <w:spacing w:after="20" w:line="240" w:lineRule="auto"/>
        <w:jc w:val="both"/>
        <w:rPr>
          <w:rFonts w:ascii="Arial" w:hAnsi="Arial" w:cs="Arial"/>
          <w:b/>
          <w:sz w:val="24"/>
          <w:szCs w:val="28"/>
        </w:rPr>
      </w:pPr>
      <w:r>
        <w:rPr>
          <w:rFonts w:ascii="Arial" w:hAnsi="Arial" w:cs="Arial"/>
          <w:b/>
          <w:sz w:val="24"/>
          <w:szCs w:val="28"/>
        </w:rPr>
        <w:t>2.3.2 – C</w:t>
      </w:r>
      <w:r w:rsidR="00A116F7">
        <w:rPr>
          <w:rFonts w:ascii="Arial" w:hAnsi="Arial" w:cs="Arial"/>
          <w:b/>
          <w:sz w:val="24"/>
          <w:szCs w:val="28"/>
        </w:rPr>
        <w:t>apa de protocolo USB</w:t>
      </w:r>
    </w:p>
    <w:p w14:paraId="4A6A8F78" w14:textId="77777777" w:rsidR="0036285B" w:rsidRDefault="0036285B" w:rsidP="0002490B">
      <w:pPr>
        <w:autoSpaceDE w:val="0"/>
        <w:autoSpaceDN w:val="0"/>
        <w:adjustRightInd w:val="0"/>
        <w:spacing w:after="20" w:line="240" w:lineRule="auto"/>
        <w:jc w:val="both"/>
        <w:rPr>
          <w:rFonts w:ascii="Arial" w:hAnsi="Arial" w:cs="Arial"/>
          <w:b/>
          <w:sz w:val="24"/>
          <w:szCs w:val="28"/>
        </w:rPr>
      </w:pPr>
    </w:p>
    <w:p w14:paraId="750ED9AA" w14:textId="0392EBBA" w:rsidR="0036285B" w:rsidRDefault="0036285B" w:rsidP="0002490B">
      <w:pPr>
        <w:autoSpaceDE w:val="0"/>
        <w:autoSpaceDN w:val="0"/>
        <w:adjustRightInd w:val="0"/>
        <w:spacing w:after="20" w:line="240" w:lineRule="auto"/>
        <w:jc w:val="both"/>
        <w:rPr>
          <w:rFonts w:ascii="Arial" w:hAnsi="Arial" w:cs="Arial"/>
          <w:sz w:val="24"/>
          <w:szCs w:val="20"/>
        </w:rPr>
      </w:pPr>
      <w:r>
        <w:rPr>
          <w:rFonts w:ascii="Arial" w:hAnsi="Arial" w:cs="Arial"/>
          <w:b/>
          <w:sz w:val="24"/>
          <w:szCs w:val="28"/>
        </w:rPr>
        <w:tab/>
      </w:r>
      <w:r w:rsidRPr="0036285B">
        <w:rPr>
          <w:rFonts w:ascii="Arial" w:hAnsi="Arial" w:cs="Arial"/>
          <w:sz w:val="24"/>
          <w:szCs w:val="20"/>
        </w:rPr>
        <w:t>El USB 3.0 SuperSpeed hereda los tipos de transferencia de su predecesor reteniendo el modelo de tuberías, puntos de llegada y paquetes. No obstante, los tipos de paquetes usados y algunos protocolos asociados a las transferencias masivas, de control y asincrónicas han sufrido algunos cambios y mejoras. Estos son discutidos en las secciones que siguen.</w:t>
      </w:r>
      <w:r w:rsidR="00B87370">
        <w:rPr>
          <w:rFonts w:ascii="Arial" w:hAnsi="Arial" w:cs="Arial"/>
          <w:sz w:val="24"/>
          <w:szCs w:val="20"/>
        </w:rPr>
        <w:t xml:space="preserve"> Se puede observar en la </w:t>
      </w:r>
      <w:r w:rsidR="00B87370" w:rsidRPr="004645C9">
        <w:rPr>
          <w:rFonts w:ascii="Arial" w:hAnsi="Arial" w:cs="Arial"/>
          <w:sz w:val="24"/>
          <w:szCs w:val="24"/>
        </w:rPr>
        <w:fldChar w:fldCharType="begin"/>
      </w:r>
      <w:r w:rsidR="00B87370" w:rsidRPr="004645C9">
        <w:rPr>
          <w:rFonts w:ascii="Arial" w:hAnsi="Arial" w:cs="Arial"/>
          <w:sz w:val="24"/>
          <w:szCs w:val="24"/>
        </w:rPr>
        <w:instrText xml:space="preserve"> REF _Ref460583190 \h  \* MERGEFORMAT </w:instrText>
      </w:r>
      <w:r w:rsidR="00B87370" w:rsidRPr="004645C9">
        <w:rPr>
          <w:rFonts w:ascii="Arial" w:hAnsi="Arial" w:cs="Arial"/>
          <w:sz w:val="24"/>
          <w:szCs w:val="24"/>
        </w:rPr>
      </w:r>
      <w:r w:rsidR="00B87370"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12</w:t>
      </w:r>
      <w:r w:rsidR="00B87370" w:rsidRPr="004645C9">
        <w:rPr>
          <w:rFonts w:ascii="Arial" w:hAnsi="Arial" w:cs="Arial"/>
          <w:sz w:val="24"/>
          <w:szCs w:val="24"/>
        </w:rPr>
        <w:fldChar w:fldCharType="end"/>
      </w:r>
      <w:r w:rsidR="00B87370">
        <w:rPr>
          <w:rFonts w:ascii="Arial" w:hAnsi="Arial" w:cs="Arial"/>
          <w:sz w:val="24"/>
          <w:szCs w:val="20"/>
        </w:rPr>
        <w:t xml:space="preserve"> la capa de protocolo.</w:t>
      </w:r>
    </w:p>
    <w:p w14:paraId="55C13E40" w14:textId="77777777" w:rsidR="0002490B" w:rsidRDefault="0002490B" w:rsidP="0002490B">
      <w:pPr>
        <w:autoSpaceDE w:val="0"/>
        <w:autoSpaceDN w:val="0"/>
        <w:adjustRightInd w:val="0"/>
        <w:spacing w:after="20" w:line="240" w:lineRule="auto"/>
        <w:jc w:val="both"/>
        <w:rPr>
          <w:rFonts w:ascii="Arial" w:hAnsi="Arial" w:cs="Arial"/>
          <w:sz w:val="24"/>
          <w:szCs w:val="20"/>
        </w:rPr>
      </w:pPr>
    </w:p>
    <w:p w14:paraId="717E01E0" w14:textId="77777777" w:rsidR="00B87370" w:rsidRDefault="0036285B" w:rsidP="0002490B">
      <w:pPr>
        <w:keepNext/>
        <w:autoSpaceDE w:val="0"/>
        <w:autoSpaceDN w:val="0"/>
        <w:adjustRightInd w:val="0"/>
        <w:spacing w:after="20" w:line="240" w:lineRule="auto"/>
        <w:jc w:val="center"/>
      </w:pPr>
      <w:r>
        <w:rPr>
          <w:noProof/>
          <w:lang w:val="es-ES" w:eastAsia="es-ES"/>
        </w:rPr>
        <w:lastRenderedPageBreak/>
        <w:drawing>
          <wp:inline distT="0" distB="0" distL="0" distR="0" wp14:anchorId="7160D9D7" wp14:editId="059DFF22">
            <wp:extent cx="5857875" cy="364418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59738" cy="3645348"/>
                    </a:xfrm>
                    <a:prstGeom prst="rect">
                      <a:avLst/>
                    </a:prstGeom>
                  </pic:spPr>
                </pic:pic>
              </a:graphicData>
            </a:graphic>
          </wp:inline>
        </w:drawing>
      </w:r>
    </w:p>
    <w:p w14:paraId="0A1AEC68" w14:textId="77777777" w:rsidR="0036285B" w:rsidRDefault="00B87370" w:rsidP="0002490B">
      <w:pPr>
        <w:pStyle w:val="Descripcin"/>
        <w:spacing w:after="20"/>
        <w:jc w:val="center"/>
      </w:pPr>
      <w:bookmarkStart w:id="39" w:name="_Ref460583190"/>
      <w:bookmarkStart w:id="40" w:name="_Toc465465568"/>
      <w:r>
        <w:t xml:space="preserve">Figura </w:t>
      </w:r>
      <w:r>
        <w:fldChar w:fldCharType="begin"/>
      </w:r>
      <w:r>
        <w:instrText xml:space="preserve"> SEQ Figura \* ARABIC </w:instrText>
      </w:r>
      <w:r>
        <w:fldChar w:fldCharType="separate"/>
      </w:r>
      <w:r w:rsidR="003F5D41">
        <w:rPr>
          <w:noProof/>
        </w:rPr>
        <w:t>12</w:t>
      </w:r>
      <w:r>
        <w:fldChar w:fldCharType="end"/>
      </w:r>
      <w:bookmarkEnd w:id="39"/>
      <w:r>
        <w:t>: Capa de protocolo</w:t>
      </w:r>
      <w:bookmarkEnd w:id="40"/>
    </w:p>
    <w:p w14:paraId="45EC1956" w14:textId="7CCD74C9" w:rsidR="0034213D" w:rsidRDefault="0034213D"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0"/>
        </w:rPr>
        <w:tab/>
      </w:r>
      <w:r w:rsidRPr="0034213D">
        <w:rPr>
          <w:rFonts w:ascii="Arial" w:hAnsi="Arial" w:cs="Arial"/>
          <w:sz w:val="24"/>
          <w:szCs w:val="24"/>
        </w:rPr>
        <w:t>Los paquetes de gestión de enlaces</w:t>
      </w:r>
      <w:r w:rsidR="00093212">
        <w:rPr>
          <w:rFonts w:ascii="Arial" w:hAnsi="Arial" w:cs="Arial"/>
          <w:sz w:val="24"/>
          <w:szCs w:val="24"/>
        </w:rPr>
        <w:t xml:space="preserve"> o Link Management Packets,</w:t>
      </w:r>
      <w:r w:rsidRPr="0034213D">
        <w:rPr>
          <w:rFonts w:ascii="Arial" w:hAnsi="Arial" w:cs="Arial"/>
          <w:sz w:val="24"/>
          <w:szCs w:val="24"/>
        </w:rPr>
        <w:t xml:space="preserve"> (LMP</w:t>
      </w:r>
      <w:r w:rsidR="00093212">
        <w:rPr>
          <w:rFonts w:ascii="Arial" w:hAnsi="Arial" w:cs="Arial"/>
          <w:sz w:val="24"/>
          <w:szCs w:val="24"/>
        </w:rPr>
        <w:t xml:space="preserve"> por sus siglas en </w:t>
      </w:r>
      <w:r w:rsidR="00557FC5">
        <w:rPr>
          <w:rFonts w:ascii="Arial" w:hAnsi="Arial" w:cs="Arial"/>
          <w:sz w:val="24"/>
          <w:szCs w:val="24"/>
        </w:rPr>
        <w:t>inglés</w:t>
      </w:r>
      <w:r w:rsidRPr="0034213D">
        <w:rPr>
          <w:rFonts w:ascii="Arial" w:hAnsi="Arial" w:cs="Arial"/>
          <w:sz w:val="24"/>
          <w:szCs w:val="24"/>
        </w:rPr>
        <w:t xml:space="preserve">) son enviados entre enlaces para comunicar asuntos de niveles de enlace tales como configuraciones y estados y es por eso que viajan predominantemente entre capas de entre el director y el dispositivo. Por ejemplo, </w:t>
      </w:r>
      <w:r w:rsidR="0014664E">
        <w:rPr>
          <w:rFonts w:ascii="Arial" w:hAnsi="Arial" w:cs="Arial"/>
          <w:sz w:val="24"/>
          <w:szCs w:val="24"/>
        </w:rPr>
        <w:t>l</w:t>
      </w:r>
      <w:r w:rsidR="0014664E" w:rsidRPr="0034213D">
        <w:rPr>
          <w:rFonts w:ascii="Arial" w:hAnsi="Arial" w:cs="Arial"/>
          <w:sz w:val="24"/>
          <w:szCs w:val="24"/>
        </w:rPr>
        <w:t xml:space="preserve">a </w:t>
      </w:r>
      <w:r w:rsidRPr="0034213D">
        <w:rPr>
          <w:rFonts w:ascii="Arial" w:hAnsi="Arial" w:cs="Arial"/>
          <w:sz w:val="24"/>
          <w:szCs w:val="24"/>
        </w:rPr>
        <w:t>espera por inactividad U2, LMP es usada para definir el tiempo de espera desde el estado U1 hasta el estado U2. La estructura de un LMP es mostrado a continuación</w:t>
      </w:r>
      <w:r>
        <w:rPr>
          <w:rFonts w:ascii="Arial" w:hAnsi="Arial" w:cs="Arial"/>
          <w:sz w:val="24"/>
          <w:szCs w:val="24"/>
        </w:rPr>
        <w:t xml:space="preserve"> en la </w:t>
      </w:r>
      <w:r w:rsidRPr="004645C9">
        <w:rPr>
          <w:rFonts w:ascii="Arial" w:hAnsi="Arial" w:cs="Arial"/>
          <w:sz w:val="24"/>
          <w:szCs w:val="24"/>
        </w:rPr>
        <w:fldChar w:fldCharType="begin"/>
      </w:r>
      <w:r w:rsidRPr="004645C9">
        <w:rPr>
          <w:rFonts w:ascii="Arial" w:hAnsi="Arial" w:cs="Arial"/>
          <w:sz w:val="24"/>
          <w:szCs w:val="24"/>
        </w:rPr>
        <w:instrText xml:space="preserve"> REF _Ref460588760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13</w:t>
      </w:r>
      <w:r w:rsidRPr="004645C9">
        <w:rPr>
          <w:rFonts w:ascii="Arial" w:hAnsi="Arial" w:cs="Arial"/>
          <w:sz w:val="24"/>
          <w:szCs w:val="24"/>
        </w:rPr>
        <w:fldChar w:fldCharType="end"/>
      </w:r>
      <w:r w:rsidR="00971221" w:rsidRPr="004645C9">
        <w:rPr>
          <w:rFonts w:ascii="Arial" w:hAnsi="Arial" w:cs="Arial"/>
          <w:sz w:val="24"/>
          <w:szCs w:val="24"/>
        </w:rPr>
        <w:t>.</w:t>
      </w:r>
    </w:p>
    <w:p w14:paraId="0D94E3FE"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23FB4265" w14:textId="77777777" w:rsidR="0034213D" w:rsidRDefault="0034213D" w:rsidP="0002490B">
      <w:pPr>
        <w:keepNext/>
        <w:autoSpaceDE w:val="0"/>
        <w:autoSpaceDN w:val="0"/>
        <w:adjustRightInd w:val="0"/>
        <w:spacing w:after="20" w:line="240" w:lineRule="auto"/>
        <w:jc w:val="center"/>
      </w:pPr>
      <w:r>
        <w:rPr>
          <w:noProof/>
          <w:lang w:val="es-ES" w:eastAsia="es-ES"/>
        </w:rPr>
        <w:drawing>
          <wp:inline distT="0" distB="0" distL="0" distR="0" wp14:anchorId="1BAE11B0" wp14:editId="1E0B66D2">
            <wp:extent cx="5486400" cy="16431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643187"/>
                    </a:xfrm>
                    <a:prstGeom prst="rect">
                      <a:avLst/>
                    </a:prstGeom>
                  </pic:spPr>
                </pic:pic>
              </a:graphicData>
            </a:graphic>
          </wp:inline>
        </w:drawing>
      </w:r>
    </w:p>
    <w:p w14:paraId="792EDC3A" w14:textId="77777777" w:rsidR="0036285B" w:rsidRDefault="0034213D" w:rsidP="0002490B">
      <w:pPr>
        <w:pStyle w:val="Descripcin"/>
        <w:spacing w:after="20"/>
        <w:jc w:val="center"/>
      </w:pPr>
      <w:bookmarkStart w:id="41" w:name="_Ref460588760"/>
      <w:bookmarkStart w:id="42" w:name="_Toc465465569"/>
      <w:r>
        <w:t xml:space="preserve">Figura </w:t>
      </w:r>
      <w:r>
        <w:fldChar w:fldCharType="begin"/>
      </w:r>
      <w:r>
        <w:instrText xml:space="preserve"> SEQ Figura \* ARABIC </w:instrText>
      </w:r>
      <w:r>
        <w:fldChar w:fldCharType="separate"/>
      </w:r>
      <w:r w:rsidR="003F5D41">
        <w:rPr>
          <w:noProof/>
        </w:rPr>
        <w:t>13</w:t>
      </w:r>
      <w:r>
        <w:fldChar w:fldCharType="end"/>
      </w:r>
      <w:bookmarkEnd w:id="41"/>
      <w:r>
        <w:t>: Estructura de un paquete de gestión de enlace</w:t>
      </w:r>
      <w:bookmarkEnd w:id="42"/>
    </w:p>
    <w:p w14:paraId="15C39E79" w14:textId="1811563F" w:rsidR="0034213D" w:rsidRDefault="00093212" w:rsidP="00A116F7">
      <w:pPr>
        <w:autoSpaceDE w:val="0"/>
        <w:autoSpaceDN w:val="0"/>
        <w:adjustRightInd w:val="0"/>
        <w:spacing w:before="240" w:after="20" w:line="240" w:lineRule="auto"/>
        <w:jc w:val="both"/>
        <w:rPr>
          <w:rFonts w:ascii="Arial" w:hAnsi="Arial" w:cs="Arial"/>
          <w:sz w:val="24"/>
          <w:szCs w:val="20"/>
        </w:rPr>
      </w:pPr>
      <w:r>
        <w:rPr>
          <w:rFonts w:ascii="Arial" w:hAnsi="Arial" w:cs="Arial"/>
          <w:sz w:val="24"/>
          <w:szCs w:val="20"/>
        </w:rPr>
        <w:tab/>
      </w:r>
      <w:r w:rsidRPr="00093212">
        <w:rPr>
          <w:rFonts w:ascii="Arial" w:hAnsi="Arial" w:cs="Arial"/>
          <w:sz w:val="24"/>
          <w:szCs w:val="20"/>
        </w:rPr>
        <w:t>Los paquetes de transacción reproducen la funcionalidad provista por los paquetes testigo e intercambio y viajan entre el director y los puntos de llegada del dispositivo. Ellos no llevan ningún dato si no que forman el núcleo del protocolo. Por ejemplo, el paquete ACK es usado para reconocer el paquete recibido. La estructura de un paquete de transacción es mostrada en la</w:t>
      </w:r>
      <w:r>
        <w:rPr>
          <w:rFonts w:ascii="Arial" w:hAnsi="Arial" w:cs="Arial"/>
          <w:sz w:val="24"/>
          <w:szCs w:val="20"/>
        </w:rPr>
        <w:t xml:space="preserve"> </w:t>
      </w:r>
      <w:r w:rsidRPr="004645C9">
        <w:rPr>
          <w:rFonts w:ascii="Arial" w:hAnsi="Arial" w:cs="Arial"/>
          <w:sz w:val="24"/>
          <w:szCs w:val="24"/>
        </w:rPr>
        <w:fldChar w:fldCharType="begin"/>
      </w:r>
      <w:r w:rsidRPr="004645C9">
        <w:rPr>
          <w:rFonts w:ascii="Arial" w:hAnsi="Arial" w:cs="Arial"/>
          <w:sz w:val="24"/>
          <w:szCs w:val="24"/>
        </w:rPr>
        <w:instrText xml:space="preserve"> REF _Ref460589155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14</w:t>
      </w:r>
      <w:r w:rsidRPr="004645C9">
        <w:rPr>
          <w:rFonts w:ascii="Arial" w:hAnsi="Arial" w:cs="Arial"/>
          <w:sz w:val="24"/>
          <w:szCs w:val="24"/>
        </w:rPr>
        <w:fldChar w:fldCharType="end"/>
      </w:r>
      <w:r w:rsidR="00AB1FC8" w:rsidRPr="004645C9">
        <w:rPr>
          <w:rFonts w:ascii="Arial" w:hAnsi="Arial" w:cs="Arial"/>
          <w:sz w:val="24"/>
          <w:szCs w:val="24"/>
        </w:rPr>
        <w:t>.</w:t>
      </w:r>
    </w:p>
    <w:p w14:paraId="0CA3561C" w14:textId="77777777" w:rsidR="00093212" w:rsidRPr="00093212" w:rsidRDefault="00093212" w:rsidP="0002490B">
      <w:pPr>
        <w:autoSpaceDE w:val="0"/>
        <w:autoSpaceDN w:val="0"/>
        <w:adjustRightInd w:val="0"/>
        <w:spacing w:after="20" w:line="240" w:lineRule="auto"/>
        <w:jc w:val="both"/>
        <w:rPr>
          <w:rFonts w:ascii="Arial" w:hAnsi="Arial" w:cs="Arial"/>
          <w:sz w:val="24"/>
          <w:szCs w:val="20"/>
        </w:rPr>
      </w:pPr>
    </w:p>
    <w:p w14:paraId="712B34F4" w14:textId="77777777" w:rsidR="00093212" w:rsidRDefault="00093212" w:rsidP="0002490B">
      <w:pPr>
        <w:keepNext/>
        <w:spacing w:after="20"/>
        <w:jc w:val="center"/>
      </w:pPr>
      <w:r>
        <w:rPr>
          <w:noProof/>
          <w:lang w:val="es-ES" w:eastAsia="es-ES"/>
        </w:rPr>
        <w:lastRenderedPageBreak/>
        <w:drawing>
          <wp:inline distT="0" distB="0" distL="0" distR="0" wp14:anchorId="36D3E094" wp14:editId="795B6C8C">
            <wp:extent cx="4905375" cy="14541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395" cy="1468420"/>
                    </a:xfrm>
                    <a:prstGeom prst="rect">
                      <a:avLst/>
                    </a:prstGeom>
                  </pic:spPr>
                </pic:pic>
              </a:graphicData>
            </a:graphic>
          </wp:inline>
        </w:drawing>
      </w:r>
    </w:p>
    <w:p w14:paraId="219B6B1B" w14:textId="77777777" w:rsidR="002B4D25" w:rsidRPr="00093212" w:rsidRDefault="00093212" w:rsidP="0002490B">
      <w:pPr>
        <w:pStyle w:val="Descripcin"/>
        <w:spacing w:after="20"/>
        <w:jc w:val="center"/>
        <w:rPr>
          <w:rFonts w:ascii="Arial" w:hAnsi="Arial" w:cs="Arial"/>
          <w:sz w:val="24"/>
          <w:szCs w:val="24"/>
        </w:rPr>
      </w:pPr>
      <w:bookmarkStart w:id="43" w:name="_Ref460589155"/>
      <w:bookmarkStart w:id="44" w:name="_Toc465465570"/>
      <w:r>
        <w:t xml:space="preserve">Figura </w:t>
      </w:r>
      <w:r>
        <w:fldChar w:fldCharType="begin"/>
      </w:r>
      <w:r>
        <w:instrText xml:space="preserve"> SEQ Figura \* ARABIC </w:instrText>
      </w:r>
      <w:r>
        <w:fldChar w:fldCharType="separate"/>
      </w:r>
      <w:r w:rsidR="003F5D41">
        <w:rPr>
          <w:noProof/>
        </w:rPr>
        <w:t>14</w:t>
      </w:r>
      <w:r>
        <w:fldChar w:fldCharType="end"/>
      </w:r>
      <w:bookmarkEnd w:id="43"/>
      <w:r>
        <w:t>: Paquete de transacción ACK</w:t>
      </w:r>
      <w:bookmarkEnd w:id="44"/>
    </w:p>
    <w:p w14:paraId="6268A507" w14:textId="1B19331C" w:rsidR="00093212" w:rsidRDefault="00093212" w:rsidP="00A116F7">
      <w:pPr>
        <w:autoSpaceDE w:val="0"/>
        <w:autoSpaceDN w:val="0"/>
        <w:adjustRightInd w:val="0"/>
        <w:spacing w:before="240" w:after="20" w:line="240" w:lineRule="auto"/>
        <w:jc w:val="both"/>
        <w:rPr>
          <w:rFonts w:ascii="Arial" w:hAnsi="Arial" w:cs="Arial"/>
          <w:sz w:val="24"/>
          <w:szCs w:val="20"/>
        </w:rPr>
      </w:pPr>
      <w:r>
        <w:rPr>
          <w:rFonts w:ascii="Arial" w:hAnsi="Arial" w:cs="Arial"/>
          <w:sz w:val="24"/>
          <w:szCs w:val="20"/>
        </w:rPr>
        <w:tab/>
      </w:r>
      <w:r w:rsidRPr="00093212">
        <w:rPr>
          <w:rFonts w:ascii="Arial" w:hAnsi="Arial" w:cs="Arial"/>
          <w:sz w:val="24"/>
          <w:szCs w:val="20"/>
        </w:rPr>
        <w:t>Los paquetes de datos en realidad llevan datos. Se componen de dos partes: Un encabezado de datos y los datos en sí. La estructura de un paquete de datos es mostrada en la derecha</w:t>
      </w:r>
      <w:r>
        <w:rPr>
          <w:rFonts w:ascii="Arial" w:hAnsi="Arial" w:cs="Arial"/>
          <w:sz w:val="24"/>
          <w:szCs w:val="20"/>
        </w:rPr>
        <w:t xml:space="preserve"> en la</w:t>
      </w:r>
      <w:r w:rsidRPr="004645C9">
        <w:rPr>
          <w:rFonts w:ascii="Arial" w:hAnsi="Arial" w:cs="Arial"/>
          <w:sz w:val="24"/>
          <w:szCs w:val="20"/>
        </w:rPr>
        <w:t xml:space="preserve"> </w:t>
      </w:r>
      <w:r w:rsidRPr="004645C9">
        <w:rPr>
          <w:rFonts w:ascii="Arial" w:hAnsi="Arial" w:cs="Arial"/>
          <w:sz w:val="24"/>
          <w:szCs w:val="24"/>
        </w:rPr>
        <w:fldChar w:fldCharType="begin"/>
      </w:r>
      <w:r w:rsidRPr="004645C9">
        <w:rPr>
          <w:rFonts w:ascii="Arial" w:hAnsi="Arial" w:cs="Arial"/>
          <w:sz w:val="24"/>
          <w:szCs w:val="24"/>
        </w:rPr>
        <w:instrText xml:space="preserve"> REF _Ref460589601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15</w:t>
      </w:r>
      <w:r w:rsidRPr="004645C9">
        <w:rPr>
          <w:rFonts w:ascii="Arial" w:hAnsi="Arial" w:cs="Arial"/>
          <w:sz w:val="24"/>
          <w:szCs w:val="24"/>
        </w:rPr>
        <w:fldChar w:fldCharType="end"/>
      </w:r>
      <w:r w:rsidR="00AB1FC8" w:rsidRPr="00AB1FC8">
        <w:rPr>
          <w:rFonts w:ascii="Arial" w:hAnsi="Arial" w:cs="Arial"/>
          <w:b/>
          <w:sz w:val="24"/>
          <w:szCs w:val="20"/>
        </w:rPr>
        <w:t>.</w:t>
      </w:r>
    </w:p>
    <w:p w14:paraId="638FDC8D" w14:textId="77777777" w:rsidR="00093212" w:rsidRDefault="00093212" w:rsidP="0002490B">
      <w:pPr>
        <w:autoSpaceDE w:val="0"/>
        <w:autoSpaceDN w:val="0"/>
        <w:adjustRightInd w:val="0"/>
        <w:spacing w:after="20" w:line="240" w:lineRule="auto"/>
        <w:jc w:val="both"/>
        <w:rPr>
          <w:rFonts w:ascii="Arial" w:hAnsi="Arial" w:cs="Arial"/>
          <w:sz w:val="24"/>
          <w:szCs w:val="20"/>
        </w:rPr>
      </w:pPr>
    </w:p>
    <w:p w14:paraId="210CF35A" w14:textId="77777777" w:rsidR="00093212" w:rsidRDefault="00093212" w:rsidP="0002490B">
      <w:pPr>
        <w:keepNext/>
        <w:autoSpaceDE w:val="0"/>
        <w:autoSpaceDN w:val="0"/>
        <w:adjustRightInd w:val="0"/>
        <w:spacing w:after="20" w:line="240" w:lineRule="auto"/>
        <w:jc w:val="center"/>
      </w:pPr>
      <w:r>
        <w:rPr>
          <w:noProof/>
          <w:lang w:val="es-ES" w:eastAsia="es-ES"/>
        </w:rPr>
        <w:drawing>
          <wp:inline distT="0" distB="0" distL="0" distR="0" wp14:anchorId="43602E72" wp14:editId="5BE2A15B">
            <wp:extent cx="4728346" cy="2066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36402" cy="2070447"/>
                    </a:xfrm>
                    <a:prstGeom prst="rect">
                      <a:avLst/>
                    </a:prstGeom>
                  </pic:spPr>
                </pic:pic>
              </a:graphicData>
            </a:graphic>
          </wp:inline>
        </w:drawing>
      </w:r>
    </w:p>
    <w:p w14:paraId="08E08D47" w14:textId="77777777" w:rsidR="00093212" w:rsidRDefault="00093212" w:rsidP="0002490B">
      <w:pPr>
        <w:pStyle w:val="Descripcin"/>
        <w:spacing w:after="20"/>
        <w:jc w:val="center"/>
        <w:rPr>
          <w:rFonts w:ascii="Arial" w:hAnsi="Arial" w:cs="Arial"/>
          <w:sz w:val="24"/>
          <w:szCs w:val="20"/>
        </w:rPr>
      </w:pPr>
      <w:bookmarkStart w:id="45" w:name="_Ref460589601"/>
      <w:bookmarkStart w:id="46" w:name="_Toc465465571"/>
      <w:r>
        <w:t xml:space="preserve">Figura </w:t>
      </w:r>
      <w:r>
        <w:fldChar w:fldCharType="begin"/>
      </w:r>
      <w:r>
        <w:instrText xml:space="preserve"> SEQ Figura \* ARABIC </w:instrText>
      </w:r>
      <w:r>
        <w:fldChar w:fldCharType="separate"/>
      </w:r>
      <w:r w:rsidR="003F5D41">
        <w:rPr>
          <w:noProof/>
        </w:rPr>
        <w:t>15</w:t>
      </w:r>
      <w:r>
        <w:fldChar w:fldCharType="end"/>
      </w:r>
      <w:bookmarkEnd w:id="45"/>
      <w:r>
        <w:t>: Ejemplo de un paquete de datos.</w:t>
      </w:r>
      <w:bookmarkEnd w:id="46"/>
    </w:p>
    <w:p w14:paraId="29989E82" w14:textId="77777777" w:rsidR="00093212" w:rsidRDefault="00093212" w:rsidP="0002490B">
      <w:pPr>
        <w:autoSpaceDE w:val="0"/>
        <w:autoSpaceDN w:val="0"/>
        <w:adjustRightInd w:val="0"/>
        <w:spacing w:after="20" w:line="240" w:lineRule="auto"/>
        <w:jc w:val="both"/>
        <w:rPr>
          <w:rFonts w:ascii="Arial" w:hAnsi="Arial" w:cs="Arial"/>
          <w:sz w:val="24"/>
          <w:szCs w:val="20"/>
        </w:rPr>
      </w:pPr>
    </w:p>
    <w:p w14:paraId="5F05A02A" w14:textId="542CB326" w:rsidR="00093212" w:rsidDel="009379FB" w:rsidRDefault="00093212" w:rsidP="0002490B">
      <w:pPr>
        <w:autoSpaceDE w:val="0"/>
        <w:autoSpaceDN w:val="0"/>
        <w:adjustRightInd w:val="0"/>
        <w:spacing w:after="20" w:line="240" w:lineRule="auto"/>
        <w:jc w:val="both"/>
        <w:rPr>
          <w:del w:id="47" w:author="Cristian Sisterna" w:date="2016-10-14T10:52:00Z"/>
          <w:rFonts w:ascii="Arial" w:hAnsi="Arial" w:cs="Arial"/>
          <w:sz w:val="24"/>
          <w:szCs w:val="20"/>
        </w:rPr>
      </w:pPr>
      <w:r>
        <w:rPr>
          <w:rFonts w:ascii="Arial" w:hAnsi="Arial" w:cs="Arial"/>
          <w:sz w:val="24"/>
          <w:szCs w:val="20"/>
        </w:rPr>
        <w:t xml:space="preserve"> </w:t>
      </w:r>
    </w:p>
    <w:p w14:paraId="75DE5B46" w14:textId="68917C51" w:rsidR="00093212" w:rsidRPr="00093212" w:rsidRDefault="00093212" w:rsidP="0002490B">
      <w:pPr>
        <w:autoSpaceDE w:val="0"/>
        <w:autoSpaceDN w:val="0"/>
        <w:adjustRightInd w:val="0"/>
        <w:spacing w:after="20" w:line="240" w:lineRule="auto"/>
        <w:jc w:val="both"/>
        <w:rPr>
          <w:rFonts w:ascii="Arial" w:hAnsi="Arial" w:cs="Arial"/>
          <w:sz w:val="24"/>
          <w:szCs w:val="20"/>
        </w:rPr>
      </w:pPr>
      <w:r>
        <w:rPr>
          <w:rFonts w:ascii="Arial" w:hAnsi="Arial" w:cs="Arial"/>
          <w:sz w:val="24"/>
          <w:szCs w:val="20"/>
        </w:rPr>
        <w:tab/>
        <w:t>L</w:t>
      </w:r>
      <w:r w:rsidRPr="00093212">
        <w:rPr>
          <w:rFonts w:ascii="Arial" w:hAnsi="Arial" w:cs="Arial"/>
          <w:sz w:val="24"/>
          <w:szCs w:val="20"/>
        </w:rPr>
        <w:t xml:space="preserve">os paquetes de marca de tiempo asincrónicos </w:t>
      </w:r>
      <w:r>
        <w:rPr>
          <w:rFonts w:ascii="Arial" w:hAnsi="Arial" w:cs="Arial"/>
          <w:sz w:val="24"/>
          <w:szCs w:val="20"/>
        </w:rPr>
        <w:t xml:space="preserve">o </w:t>
      </w:r>
      <w:r w:rsidRPr="00093212">
        <w:rPr>
          <w:rFonts w:ascii="Arial" w:hAnsi="Arial" w:cs="Arial"/>
          <w:sz w:val="24"/>
          <w:szCs w:val="20"/>
        </w:rPr>
        <w:t>Isochronous Time Stamp</w:t>
      </w:r>
      <w:r>
        <w:rPr>
          <w:rFonts w:ascii="Arial" w:hAnsi="Arial" w:cs="Arial"/>
          <w:sz w:val="24"/>
          <w:szCs w:val="20"/>
        </w:rPr>
        <w:t>,</w:t>
      </w:r>
      <w:r w:rsidRPr="00093212">
        <w:rPr>
          <w:rFonts w:ascii="Arial" w:hAnsi="Arial" w:cs="Arial"/>
          <w:sz w:val="24"/>
          <w:szCs w:val="20"/>
        </w:rPr>
        <w:t xml:space="preserve"> (ITP</w:t>
      </w:r>
      <w:r>
        <w:rPr>
          <w:rFonts w:ascii="Arial" w:hAnsi="Arial" w:cs="Arial"/>
          <w:sz w:val="24"/>
          <w:szCs w:val="20"/>
        </w:rPr>
        <w:t xml:space="preserve"> por sus siglas en inglés</w:t>
      </w:r>
      <w:r w:rsidRPr="00093212">
        <w:rPr>
          <w:rFonts w:ascii="Arial" w:hAnsi="Arial" w:cs="Arial"/>
          <w:sz w:val="24"/>
          <w:szCs w:val="20"/>
        </w:rPr>
        <w:t>) contienen ranuras de tiempo y se transmiten desde el director hacia todos los dispositivos activos. Los dispositivos usan las marcas de tiempo para sincronizarse con el director. No contienen ninguna información de enrutamiento. La estructura de</w:t>
      </w:r>
      <w:r>
        <w:rPr>
          <w:rFonts w:ascii="Arial" w:hAnsi="Arial" w:cs="Arial"/>
          <w:sz w:val="24"/>
          <w:szCs w:val="20"/>
        </w:rPr>
        <w:t xml:space="preserve"> un ITP es mostrada en la </w:t>
      </w:r>
      <w:r w:rsidRPr="004645C9">
        <w:rPr>
          <w:rFonts w:ascii="Arial" w:hAnsi="Arial" w:cs="Arial"/>
          <w:sz w:val="24"/>
          <w:szCs w:val="24"/>
        </w:rPr>
        <w:fldChar w:fldCharType="begin"/>
      </w:r>
      <w:r w:rsidRPr="004645C9">
        <w:rPr>
          <w:rFonts w:ascii="Arial" w:hAnsi="Arial" w:cs="Arial"/>
          <w:sz w:val="24"/>
          <w:szCs w:val="24"/>
        </w:rPr>
        <w:instrText xml:space="preserve"> REF _Ref460589736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16</w:t>
      </w:r>
      <w:r w:rsidRPr="004645C9">
        <w:rPr>
          <w:rFonts w:ascii="Arial" w:hAnsi="Arial" w:cs="Arial"/>
          <w:sz w:val="24"/>
          <w:szCs w:val="24"/>
        </w:rPr>
        <w:fldChar w:fldCharType="end"/>
      </w:r>
      <w:r w:rsidR="00AB1FC8" w:rsidRPr="00AB1FC8">
        <w:rPr>
          <w:rFonts w:ascii="Arial" w:hAnsi="Arial" w:cs="Arial"/>
          <w:b/>
          <w:sz w:val="24"/>
          <w:szCs w:val="20"/>
        </w:rPr>
        <w:t>.</w:t>
      </w:r>
    </w:p>
    <w:p w14:paraId="6E607B79" w14:textId="77777777" w:rsidR="00093212" w:rsidRDefault="00093212" w:rsidP="0002490B">
      <w:pPr>
        <w:pStyle w:val="Prrafodelista"/>
        <w:autoSpaceDE w:val="0"/>
        <w:autoSpaceDN w:val="0"/>
        <w:adjustRightInd w:val="0"/>
        <w:spacing w:after="20" w:line="240" w:lineRule="auto"/>
        <w:ind w:left="360"/>
        <w:jc w:val="both"/>
        <w:rPr>
          <w:rFonts w:ascii="Arial" w:hAnsi="Arial" w:cs="Arial"/>
          <w:b/>
          <w:sz w:val="24"/>
          <w:szCs w:val="28"/>
        </w:rPr>
      </w:pPr>
    </w:p>
    <w:p w14:paraId="066DB24B" w14:textId="77777777" w:rsidR="00093212" w:rsidRDefault="00093212" w:rsidP="0002490B">
      <w:pPr>
        <w:pStyle w:val="Prrafodelista"/>
        <w:keepNext/>
        <w:autoSpaceDE w:val="0"/>
        <w:autoSpaceDN w:val="0"/>
        <w:adjustRightInd w:val="0"/>
        <w:spacing w:after="20" w:line="240" w:lineRule="auto"/>
        <w:ind w:left="360"/>
        <w:jc w:val="center"/>
      </w:pPr>
      <w:r>
        <w:rPr>
          <w:noProof/>
          <w:lang w:val="es-ES" w:eastAsia="es-ES"/>
        </w:rPr>
        <w:drawing>
          <wp:inline distT="0" distB="0" distL="0" distR="0" wp14:anchorId="20550703" wp14:editId="78FAC797">
            <wp:extent cx="5600700" cy="1552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700" cy="1552575"/>
                    </a:xfrm>
                    <a:prstGeom prst="rect">
                      <a:avLst/>
                    </a:prstGeom>
                  </pic:spPr>
                </pic:pic>
              </a:graphicData>
            </a:graphic>
          </wp:inline>
        </w:drawing>
      </w:r>
    </w:p>
    <w:p w14:paraId="395D98ED" w14:textId="77777777" w:rsidR="002B4D25" w:rsidRDefault="00093212" w:rsidP="0002490B">
      <w:pPr>
        <w:pStyle w:val="Descripcin"/>
        <w:spacing w:after="20"/>
        <w:jc w:val="center"/>
      </w:pPr>
      <w:bookmarkStart w:id="48" w:name="_Ref460589736"/>
      <w:bookmarkStart w:id="49" w:name="_Toc465465572"/>
      <w:r>
        <w:t xml:space="preserve">Figura </w:t>
      </w:r>
      <w:r>
        <w:fldChar w:fldCharType="begin"/>
      </w:r>
      <w:r>
        <w:instrText xml:space="preserve"> SEQ Figura \* ARABIC </w:instrText>
      </w:r>
      <w:r>
        <w:fldChar w:fldCharType="separate"/>
      </w:r>
      <w:r w:rsidR="003F5D41">
        <w:rPr>
          <w:noProof/>
        </w:rPr>
        <w:t>16</w:t>
      </w:r>
      <w:r>
        <w:fldChar w:fldCharType="end"/>
      </w:r>
      <w:bookmarkEnd w:id="48"/>
      <w:r>
        <w:t>: Estructura de un ITP</w:t>
      </w:r>
      <w:bookmarkEnd w:id="49"/>
    </w:p>
    <w:p w14:paraId="56C07FFB" w14:textId="77777777" w:rsidR="0002490B" w:rsidRPr="0002490B" w:rsidRDefault="0002490B" w:rsidP="0002490B"/>
    <w:p w14:paraId="31FAAFC1" w14:textId="60B56E97"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 xml:space="preserve">Las transferencias de salida son iniciadas por el director mediante el </w:t>
      </w:r>
      <w:r w:rsidR="00557FC5" w:rsidRPr="00093212">
        <w:rPr>
          <w:rFonts w:ascii="Arial" w:hAnsi="Arial" w:cs="Arial"/>
          <w:sz w:val="24"/>
          <w:szCs w:val="24"/>
        </w:rPr>
        <w:t>envío</w:t>
      </w:r>
      <w:r w:rsidRPr="00093212">
        <w:rPr>
          <w:rFonts w:ascii="Arial" w:hAnsi="Arial" w:cs="Arial"/>
          <w:sz w:val="24"/>
          <w:szCs w:val="24"/>
        </w:rPr>
        <w:t xml:space="preserve"> del paquete de datos sobre el bus en cascada. El paquete de datos contiene la dirección de enrutamiento del dispositivo y el </w:t>
      </w:r>
      <w:r w:rsidR="00557FC5" w:rsidRPr="00093212">
        <w:rPr>
          <w:rFonts w:ascii="Arial" w:hAnsi="Arial" w:cs="Arial"/>
          <w:sz w:val="24"/>
          <w:szCs w:val="24"/>
        </w:rPr>
        <w:t>número</w:t>
      </w:r>
      <w:r w:rsidRPr="00093212">
        <w:rPr>
          <w:rFonts w:ascii="Arial" w:hAnsi="Arial" w:cs="Arial"/>
          <w:sz w:val="24"/>
          <w:szCs w:val="24"/>
        </w:rPr>
        <w:t xml:space="preserve"> de punto de llegada. Si la transacción no es </w:t>
      </w:r>
      <w:r w:rsidR="00557FC5" w:rsidRPr="00093212">
        <w:rPr>
          <w:rFonts w:ascii="Arial" w:hAnsi="Arial" w:cs="Arial"/>
          <w:sz w:val="24"/>
          <w:szCs w:val="24"/>
        </w:rPr>
        <w:t>asincrónica</w:t>
      </w:r>
      <w:r w:rsidRPr="00093212">
        <w:rPr>
          <w:rFonts w:ascii="Arial" w:hAnsi="Arial" w:cs="Arial"/>
          <w:sz w:val="24"/>
          <w:szCs w:val="24"/>
        </w:rPr>
        <w:t xml:space="preserve">, entonces, cuando se recibe el paquete de datos, el dispositivo lanza un </w:t>
      </w:r>
      <w:r w:rsidRPr="00093212">
        <w:rPr>
          <w:rFonts w:ascii="Arial" w:hAnsi="Arial" w:cs="Arial"/>
          <w:sz w:val="24"/>
          <w:szCs w:val="24"/>
        </w:rPr>
        <w:lastRenderedPageBreak/>
        <w:t xml:space="preserve">paquete de reconocimiento, el cual también contiene el siguiente </w:t>
      </w:r>
      <w:r w:rsidR="00557FC5" w:rsidRPr="00093212">
        <w:rPr>
          <w:rFonts w:ascii="Arial" w:hAnsi="Arial" w:cs="Arial"/>
          <w:sz w:val="24"/>
          <w:szCs w:val="24"/>
        </w:rPr>
        <w:t>número</w:t>
      </w:r>
      <w:r w:rsidRPr="00093212">
        <w:rPr>
          <w:rFonts w:ascii="Arial" w:hAnsi="Arial" w:cs="Arial"/>
          <w:sz w:val="24"/>
          <w:szCs w:val="24"/>
        </w:rPr>
        <w:t xml:space="preserve"> de paquete en la</w:t>
      </w:r>
      <w:r w:rsidR="004645C9">
        <w:rPr>
          <w:rFonts w:ascii="Arial" w:hAnsi="Arial" w:cs="Arial"/>
          <w:sz w:val="24"/>
          <w:szCs w:val="24"/>
        </w:rPr>
        <w:t xml:space="preserve"> secuencia. Este proceso continú</w:t>
      </w:r>
      <w:r w:rsidRPr="00093212">
        <w:rPr>
          <w:rFonts w:ascii="Arial" w:hAnsi="Arial" w:cs="Arial"/>
          <w:sz w:val="24"/>
          <w:szCs w:val="24"/>
        </w:rPr>
        <w:t xml:space="preserve">a hasta que todos los paquetes han sido transmitidos a menos que un punto de llegada responda con un error durante la transacción. Las transferencias de entrada son iniciadas por el director mediante el </w:t>
      </w:r>
      <w:r w:rsidR="00557FC5" w:rsidRPr="00093212">
        <w:rPr>
          <w:rFonts w:ascii="Arial" w:hAnsi="Arial" w:cs="Arial"/>
          <w:sz w:val="24"/>
          <w:szCs w:val="24"/>
        </w:rPr>
        <w:t>envío</w:t>
      </w:r>
      <w:r w:rsidRPr="00093212">
        <w:rPr>
          <w:rFonts w:ascii="Arial" w:hAnsi="Arial" w:cs="Arial"/>
          <w:sz w:val="24"/>
          <w:szCs w:val="24"/>
        </w:rPr>
        <w:t xml:space="preserve"> de un paquete de reconocimiento que contiene la dirección del dispositivo y la del punto de llegada y el </w:t>
      </w:r>
      <w:r w:rsidR="00557FC5" w:rsidRPr="00093212">
        <w:rPr>
          <w:rFonts w:ascii="Arial" w:hAnsi="Arial" w:cs="Arial"/>
          <w:sz w:val="24"/>
          <w:szCs w:val="24"/>
        </w:rPr>
        <w:t>número</w:t>
      </w:r>
      <w:r w:rsidRPr="00093212">
        <w:rPr>
          <w:rFonts w:ascii="Arial" w:hAnsi="Arial" w:cs="Arial"/>
          <w:sz w:val="24"/>
          <w:szCs w:val="24"/>
        </w:rPr>
        <w:t xml:space="preserve"> de paquetes que el director espera. El dispositivo comienza entonces a enviar los paquetes hacia el director. La respuesta del director reconoce la transferencia anterior mientras que una nueva transferencia se inicia desde el dispositivo.</w:t>
      </w:r>
    </w:p>
    <w:p w14:paraId="79354458"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0B8BDDE1"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 xml:space="preserve">Una modificación importante en la </w:t>
      </w:r>
      <w:r w:rsidR="00557FC5" w:rsidRPr="00093212">
        <w:rPr>
          <w:rFonts w:ascii="Arial" w:hAnsi="Arial" w:cs="Arial"/>
          <w:sz w:val="24"/>
          <w:szCs w:val="24"/>
        </w:rPr>
        <w:t>especificación</w:t>
      </w:r>
      <w:r w:rsidRPr="00093212">
        <w:rPr>
          <w:rFonts w:ascii="Arial" w:hAnsi="Arial" w:cs="Arial"/>
          <w:sz w:val="24"/>
          <w:szCs w:val="24"/>
        </w:rPr>
        <w:t xml:space="preserve"> USB 3.0 es la </w:t>
      </w:r>
      <w:r w:rsidR="00557FC5" w:rsidRPr="00093212">
        <w:rPr>
          <w:rFonts w:ascii="Arial" w:hAnsi="Arial" w:cs="Arial"/>
          <w:sz w:val="24"/>
          <w:szCs w:val="24"/>
        </w:rPr>
        <w:t>difusión</w:t>
      </w:r>
      <w:r w:rsidRPr="00093212">
        <w:rPr>
          <w:rFonts w:ascii="Arial" w:hAnsi="Arial" w:cs="Arial"/>
          <w:sz w:val="24"/>
          <w:szCs w:val="24"/>
        </w:rPr>
        <w:t xml:space="preserve"> única en lugar </w:t>
      </w:r>
      <w:r w:rsidR="00557FC5" w:rsidRPr="00093212">
        <w:rPr>
          <w:rFonts w:ascii="Arial" w:hAnsi="Arial" w:cs="Arial"/>
          <w:sz w:val="24"/>
          <w:szCs w:val="24"/>
        </w:rPr>
        <w:t>de</w:t>
      </w:r>
      <w:r w:rsidRPr="00093212">
        <w:rPr>
          <w:rFonts w:ascii="Arial" w:hAnsi="Arial" w:cs="Arial"/>
          <w:sz w:val="24"/>
          <w:szCs w:val="24"/>
        </w:rPr>
        <w:t xml:space="preserve"> la </w:t>
      </w:r>
      <w:r w:rsidR="00557FC5" w:rsidRPr="00093212">
        <w:rPr>
          <w:rFonts w:ascii="Arial" w:hAnsi="Arial" w:cs="Arial"/>
          <w:sz w:val="24"/>
          <w:szCs w:val="24"/>
        </w:rPr>
        <w:t>difusión</w:t>
      </w:r>
      <w:r w:rsidRPr="00093212">
        <w:rPr>
          <w:rFonts w:ascii="Arial" w:hAnsi="Arial" w:cs="Arial"/>
          <w:sz w:val="24"/>
          <w:szCs w:val="24"/>
        </w:rPr>
        <w:t xml:space="preserve"> </w:t>
      </w:r>
      <w:r w:rsidR="00557FC5" w:rsidRPr="00093212">
        <w:rPr>
          <w:rFonts w:ascii="Arial" w:hAnsi="Arial" w:cs="Arial"/>
          <w:sz w:val="24"/>
          <w:szCs w:val="24"/>
        </w:rPr>
        <w:t>masiva</w:t>
      </w:r>
      <w:r w:rsidRPr="00093212">
        <w:rPr>
          <w:rFonts w:ascii="Arial" w:hAnsi="Arial" w:cs="Arial"/>
          <w:sz w:val="24"/>
          <w:szCs w:val="24"/>
        </w:rPr>
        <w:t xml:space="preserve">. Los paquetes en el USB 2.0 se </w:t>
      </w:r>
      <w:r w:rsidR="00557FC5" w:rsidRPr="00093212">
        <w:rPr>
          <w:rFonts w:ascii="Arial" w:hAnsi="Arial" w:cs="Arial"/>
          <w:sz w:val="24"/>
          <w:szCs w:val="24"/>
        </w:rPr>
        <w:t>difundían</w:t>
      </w:r>
      <w:r w:rsidRPr="00093212">
        <w:rPr>
          <w:rFonts w:ascii="Arial" w:hAnsi="Arial" w:cs="Arial"/>
          <w:sz w:val="24"/>
          <w:szCs w:val="24"/>
        </w:rPr>
        <w:t xml:space="preserve"> a todos los dispositivos. Esto necesitaba que cada uno de los dispositivos conectados decodificaran el paquete de dirección para verificar si era para </w:t>
      </w:r>
      <w:r w:rsidR="00557FC5" w:rsidRPr="00093212">
        <w:rPr>
          <w:rFonts w:ascii="Arial" w:hAnsi="Arial" w:cs="Arial"/>
          <w:sz w:val="24"/>
          <w:szCs w:val="24"/>
        </w:rPr>
        <w:t>él</w:t>
      </w:r>
      <w:r w:rsidRPr="00093212">
        <w:rPr>
          <w:rFonts w:ascii="Arial" w:hAnsi="Arial" w:cs="Arial"/>
          <w:sz w:val="24"/>
          <w:szCs w:val="24"/>
        </w:rPr>
        <w:t xml:space="preserve">. Los dispositivos tenían que reactivarse ante cualquier actividad USB independiente de su necesidad en la transferencia. Esto resultaba en un gran desperdicio de energía. Los paquetes USB 3.0 (excepto por el ITP) son de difusión única hacia el dispositivo. La información necesaria de enrutamiento para los concentradores </w:t>
      </w:r>
      <w:r w:rsidR="00557FC5" w:rsidRPr="00093212">
        <w:rPr>
          <w:rFonts w:ascii="Arial" w:hAnsi="Arial" w:cs="Arial"/>
          <w:sz w:val="24"/>
          <w:szCs w:val="24"/>
        </w:rPr>
        <w:t>está</w:t>
      </w:r>
      <w:r w:rsidRPr="00093212">
        <w:rPr>
          <w:rFonts w:ascii="Arial" w:hAnsi="Arial" w:cs="Arial"/>
          <w:sz w:val="24"/>
          <w:szCs w:val="24"/>
        </w:rPr>
        <w:t xml:space="preserve"> incorporada en el paquete.</w:t>
      </w:r>
    </w:p>
    <w:p w14:paraId="0FCBC899"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17DB507A" w14:textId="305B1506"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Otra modificación significativa introducida en el USB 3.0 se relaciona con las trasferencias por interrupción. En  el USB 2.0 las transferencias por interrupciones eran emitidas por el director en cada intervalo de servicio independientemente de si el dispositivo estaba o no listo para las transferencias. Sin embargo, los puntos de llegada para interrupción SuperSpeed pueden enviar un ERDY/NRDY a respuesta a una interrupción de transferencia o pedido del director. Si el dispositivo conte</w:t>
      </w:r>
      <w:r w:rsidR="00D36D0B">
        <w:rPr>
          <w:rFonts w:ascii="Arial" w:hAnsi="Arial" w:cs="Arial"/>
          <w:sz w:val="24"/>
          <w:szCs w:val="24"/>
        </w:rPr>
        <w:t>sta un ERDY, el director continú</w:t>
      </w:r>
      <w:r w:rsidRPr="00093212">
        <w:rPr>
          <w:rFonts w:ascii="Arial" w:hAnsi="Arial" w:cs="Arial"/>
          <w:sz w:val="24"/>
          <w:szCs w:val="24"/>
        </w:rPr>
        <w:t xml:space="preserve">a interrumpiendo al punto de llegada de interrupción del dispositivo en cada intervalo de servicio. Si el dispositivo contesta NRDY, el director detiene los pedidos o transferencias de interrupciones hacia el </w:t>
      </w:r>
      <w:r w:rsidR="00557FC5" w:rsidRPr="00093212">
        <w:rPr>
          <w:rFonts w:ascii="Arial" w:hAnsi="Arial" w:cs="Arial"/>
          <w:sz w:val="24"/>
          <w:szCs w:val="24"/>
        </w:rPr>
        <w:t>punto</w:t>
      </w:r>
      <w:r w:rsidRPr="00093212">
        <w:rPr>
          <w:rFonts w:ascii="Arial" w:hAnsi="Arial" w:cs="Arial"/>
          <w:sz w:val="24"/>
          <w:szCs w:val="24"/>
        </w:rPr>
        <w:t xml:space="preserve"> de llegada, hasta que el dispositivo de forma asincrónica (no iniciada por el director) informe un ERDY.</w:t>
      </w:r>
    </w:p>
    <w:p w14:paraId="53AB2951"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685CEFD3"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 xml:space="preserve">Una de las ventajas </w:t>
      </w:r>
      <w:r w:rsidR="00557FC5" w:rsidRPr="00093212">
        <w:rPr>
          <w:rFonts w:ascii="Arial" w:hAnsi="Arial" w:cs="Arial"/>
          <w:sz w:val="24"/>
          <w:szCs w:val="24"/>
        </w:rPr>
        <w:t>más</w:t>
      </w:r>
      <w:r w:rsidRPr="00093212">
        <w:rPr>
          <w:rFonts w:ascii="Arial" w:hAnsi="Arial" w:cs="Arial"/>
          <w:sz w:val="24"/>
          <w:szCs w:val="24"/>
        </w:rPr>
        <w:t xml:space="preserve"> grandes de la arquitectura de bus dual simple con el protocolo USB 3.0 es la capacidad de enviar paquetes </w:t>
      </w:r>
      <w:r w:rsidR="00557FC5" w:rsidRPr="00093212">
        <w:rPr>
          <w:rFonts w:ascii="Arial" w:hAnsi="Arial" w:cs="Arial"/>
          <w:sz w:val="24"/>
          <w:szCs w:val="24"/>
        </w:rPr>
        <w:t>múltiples</w:t>
      </w:r>
      <w:r w:rsidRPr="00093212">
        <w:rPr>
          <w:rFonts w:ascii="Arial" w:hAnsi="Arial" w:cs="Arial"/>
          <w:sz w:val="24"/>
          <w:szCs w:val="24"/>
        </w:rPr>
        <w:t xml:space="preserve"> a una sola dirección sin esperar por el paquete de reconocimiento desde el otro lado, lo cual de otra forma en un bus de medio compartido podría causar una contención del bus. Esta capacidad se explota para formar un nuevo protocolo que indica que los paquetes son enviados con un </w:t>
      </w:r>
      <w:r w:rsidR="00557FC5" w:rsidRPr="00093212">
        <w:rPr>
          <w:rFonts w:ascii="Arial" w:hAnsi="Arial" w:cs="Arial"/>
          <w:sz w:val="24"/>
          <w:szCs w:val="24"/>
        </w:rPr>
        <w:t>número</w:t>
      </w:r>
      <w:r w:rsidRPr="00093212">
        <w:rPr>
          <w:rFonts w:ascii="Arial" w:hAnsi="Arial" w:cs="Arial"/>
          <w:sz w:val="24"/>
          <w:szCs w:val="24"/>
        </w:rPr>
        <w:t xml:space="preserve"> de paquete, de manera que cualquier </w:t>
      </w:r>
      <w:r w:rsidR="00557FC5" w:rsidRPr="00093212">
        <w:rPr>
          <w:rFonts w:ascii="Arial" w:hAnsi="Arial" w:cs="Arial"/>
          <w:sz w:val="24"/>
          <w:szCs w:val="24"/>
        </w:rPr>
        <w:t>pérdida</w:t>
      </w:r>
      <w:r w:rsidRPr="00093212">
        <w:rPr>
          <w:rFonts w:ascii="Arial" w:hAnsi="Arial" w:cs="Arial"/>
          <w:sz w:val="24"/>
          <w:szCs w:val="24"/>
        </w:rPr>
        <w:t xml:space="preserve"> o reconocimiento desfavorable que llegue después de gran retraso pueda ser usado para la retransmisión del paquete perdido, identificado por el </w:t>
      </w:r>
      <w:r w:rsidR="00557FC5" w:rsidRPr="00093212">
        <w:rPr>
          <w:rFonts w:ascii="Arial" w:hAnsi="Arial" w:cs="Arial"/>
          <w:sz w:val="24"/>
          <w:szCs w:val="24"/>
        </w:rPr>
        <w:t>número</w:t>
      </w:r>
      <w:r w:rsidRPr="00093212">
        <w:rPr>
          <w:rFonts w:ascii="Arial" w:hAnsi="Arial" w:cs="Arial"/>
          <w:sz w:val="24"/>
          <w:szCs w:val="24"/>
        </w:rPr>
        <w:t xml:space="preserve"> de paquete. El </w:t>
      </w:r>
      <w:r w:rsidR="00557FC5" w:rsidRPr="00093212">
        <w:rPr>
          <w:rFonts w:ascii="Arial" w:hAnsi="Arial" w:cs="Arial"/>
          <w:sz w:val="24"/>
          <w:szCs w:val="24"/>
        </w:rPr>
        <w:t>número</w:t>
      </w:r>
      <w:r w:rsidRPr="00093212">
        <w:rPr>
          <w:rFonts w:ascii="Arial" w:hAnsi="Arial" w:cs="Arial"/>
          <w:sz w:val="24"/>
          <w:szCs w:val="24"/>
        </w:rPr>
        <w:t xml:space="preserve"> de paquetes en </w:t>
      </w:r>
      <w:r w:rsidR="00557FC5" w:rsidRPr="00093212">
        <w:rPr>
          <w:rFonts w:ascii="Arial" w:hAnsi="Arial" w:cs="Arial"/>
          <w:sz w:val="24"/>
          <w:szCs w:val="24"/>
        </w:rPr>
        <w:t>ráfagas</w:t>
      </w:r>
      <w:r w:rsidRPr="00093212">
        <w:rPr>
          <w:rFonts w:ascii="Arial" w:hAnsi="Arial" w:cs="Arial"/>
          <w:sz w:val="24"/>
          <w:szCs w:val="24"/>
        </w:rPr>
        <w:t xml:space="preserve"> que pueden ser enviados (sin esperar por el reconocimiento) se comunica antes de la transferencia.</w:t>
      </w:r>
    </w:p>
    <w:p w14:paraId="506964F7"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76534679"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 xml:space="preserve">Otra característica notable del USB 3.0 es el protocolo de flujo disponible para transferencias masivas. Las transferencias masivas normales (de salida) transfieren un flujo simple de datos a un punto de llegada del dispositivo. Normalmente, cada flujo de datos es obtenido desde un buffer (FIFO) en el transmisor hacia otro buffer (FIFO) en el receptor. El protocolo de flujo permite al transmisor asociar un ID de flujo (de 1 a 65536) con el flujo de pedido o transferencia actual. El receptor del flujo o pedido obtiene o sincroniza la información hacia/desde el buffer FIFO apropiado. Esta multiplexacion de flujos logra imitar una tubería que puede cambiar dinámicamente su extremo. El flujo hace posible realizar un modelo de ejecución fuera de orden que es requerido por la cola de comandos. El concepto de flujos permite protocolos de almacenamiento masivos </w:t>
      </w:r>
      <w:r w:rsidR="00557FC5" w:rsidRPr="00093212">
        <w:rPr>
          <w:rFonts w:ascii="Arial" w:hAnsi="Arial" w:cs="Arial"/>
          <w:sz w:val="24"/>
          <w:szCs w:val="24"/>
        </w:rPr>
        <w:t>más</w:t>
      </w:r>
      <w:r w:rsidRPr="00093212">
        <w:rPr>
          <w:rFonts w:ascii="Arial" w:hAnsi="Arial" w:cs="Arial"/>
          <w:sz w:val="24"/>
          <w:szCs w:val="24"/>
        </w:rPr>
        <w:t xml:space="preserve"> poderosos. Un enlace de comunicación típico consiste en una tubería comando de salida, una tubería de entrada y </w:t>
      </w:r>
      <w:r w:rsidRPr="00093212">
        <w:rPr>
          <w:rFonts w:ascii="Arial" w:hAnsi="Arial" w:cs="Arial"/>
          <w:sz w:val="24"/>
          <w:szCs w:val="24"/>
        </w:rPr>
        <w:lastRenderedPageBreak/>
        <w:t xml:space="preserve">salida (con flujos de datos </w:t>
      </w:r>
      <w:r w:rsidR="00557FC5" w:rsidRPr="00093212">
        <w:rPr>
          <w:rFonts w:ascii="Arial" w:hAnsi="Arial" w:cs="Arial"/>
          <w:sz w:val="24"/>
          <w:szCs w:val="24"/>
        </w:rPr>
        <w:t>múltiple</w:t>
      </w:r>
      <w:r w:rsidRPr="00093212">
        <w:rPr>
          <w:rFonts w:ascii="Arial" w:hAnsi="Arial" w:cs="Arial"/>
          <w:sz w:val="24"/>
          <w:szCs w:val="24"/>
        </w:rPr>
        <w:t>) y una tubería de estados. El director puede poner en cola comandos, es decir, enviar un nuevo comando sin esperar que se complete uno anterior,  etiquetando cada comando con el ID de flujo.</w:t>
      </w:r>
    </w:p>
    <w:p w14:paraId="73C37BA0"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p>
    <w:p w14:paraId="2D6AAA14" w14:textId="77777777" w:rsidR="00093212" w:rsidRPr="00093212" w:rsidRDefault="00093212" w:rsidP="0002490B">
      <w:pPr>
        <w:autoSpaceDE w:val="0"/>
        <w:autoSpaceDN w:val="0"/>
        <w:adjustRightInd w:val="0"/>
        <w:spacing w:after="20" w:line="240" w:lineRule="auto"/>
        <w:jc w:val="both"/>
        <w:rPr>
          <w:rFonts w:ascii="Arial" w:hAnsi="Arial" w:cs="Arial"/>
          <w:sz w:val="24"/>
          <w:szCs w:val="24"/>
        </w:rPr>
      </w:pPr>
      <w:r>
        <w:rPr>
          <w:rFonts w:ascii="Arial" w:hAnsi="Arial" w:cs="Arial"/>
          <w:sz w:val="24"/>
          <w:szCs w:val="24"/>
        </w:rPr>
        <w:tab/>
      </w:r>
      <w:r w:rsidRPr="00093212">
        <w:rPr>
          <w:rFonts w:ascii="Arial" w:hAnsi="Arial" w:cs="Arial"/>
          <w:sz w:val="24"/>
          <w:szCs w:val="24"/>
        </w:rPr>
        <w:t xml:space="preserve">Debido a la forma en que se define la gestión de la energía del USB 3.0, los enlaces no activos (dispositivos concentradores) puede tomar </w:t>
      </w:r>
      <w:r w:rsidR="00557FC5" w:rsidRPr="00093212">
        <w:rPr>
          <w:rFonts w:ascii="Arial" w:hAnsi="Arial" w:cs="Arial"/>
          <w:sz w:val="24"/>
          <w:szCs w:val="24"/>
        </w:rPr>
        <w:t>más</w:t>
      </w:r>
      <w:r w:rsidRPr="00093212">
        <w:rPr>
          <w:rFonts w:ascii="Arial" w:hAnsi="Arial" w:cs="Arial"/>
          <w:sz w:val="24"/>
          <w:szCs w:val="24"/>
        </w:rPr>
        <w:t xml:space="preserve"> tiempo ser activados al detectar información en el bus. Las transferencias asincrónicas que activan el enlace toman </w:t>
      </w:r>
      <w:r w:rsidR="00557FC5" w:rsidRPr="00093212">
        <w:rPr>
          <w:rFonts w:ascii="Arial" w:hAnsi="Arial" w:cs="Arial"/>
          <w:sz w:val="24"/>
          <w:szCs w:val="24"/>
        </w:rPr>
        <w:t>más</w:t>
      </w:r>
      <w:r w:rsidRPr="00093212">
        <w:rPr>
          <w:rFonts w:ascii="Arial" w:hAnsi="Arial" w:cs="Arial"/>
          <w:sz w:val="24"/>
          <w:szCs w:val="24"/>
        </w:rPr>
        <w:t xml:space="preserve"> tiempo en llegar al destino y puede infringir el requerimiento de intervalo de servicio. El protocolo PING-</w:t>
      </w:r>
      <w:r w:rsidR="00557FC5" w:rsidRPr="00093212">
        <w:rPr>
          <w:rFonts w:ascii="Arial" w:hAnsi="Arial" w:cs="Arial"/>
          <w:sz w:val="24"/>
          <w:szCs w:val="24"/>
        </w:rPr>
        <w:t>asincrónico</w:t>
      </w:r>
      <w:r w:rsidRPr="00093212">
        <w:rPr>
          <w:rFonts w:ascii="Arial" w:hAnsi="Arial" w:cs="Arial"/>
          <w:sz w:val="24"/>
          <w:szCs w:val="24"/>
        </w:rPr>
        <w:t xml:space="preserve"> elude este problema. El director envía una transferencia PING antes de una transacción asincrónica. Una respuesta PING indica que todos los enlaces en la ruta están activos (o han sido activados). El director puede enviar o pedir un paquete de datos asincrónico. Los dispositivos asincrónicos USB 2.0 no pueden entrar en un estado de bus de bajo consumo entre intervalos de servicio.</w:t>
      </w:r>
    </w:p>
    <w:p w14:paraId="700B8BF7" w14:textId="77777777" w:rsidR="00093212" w:rsidRDefault="00093212" w:rsidP="0002490B">
      <w:pPr>
        <w:spacing w:after="20"/>
        <w:jc w:val="both"/>
      </w:pPr>
    </w:p>
    <w:p w14:paraId="0605869C" w14:textId="305B1242" w:rsidR="000A0480" w:rsidRDefault="000A0480" w:rsidP="0002490B">
      <w:pPr>
        <w:spacing w:after="20"/>
        <w:jc w:val="both"/>
        <w:rPr>
          <w:rFonts w:ascii="Arial" w:hAnsi="Arial" w:cs="Arial"/>
          <w:b/>
          <w:sz w:val="24"/>
        </w:rPr>
      </w:pPr>
      <w:r w:rsidRPr="000A0480">
        <w:rPr>
          <w:rFonts w:ascii="Arial" w:hAnsi="Arial" w:cs="Arial"/>
          <w:b/>
          <w:sz w:val="24"/>
        </w:rPr>
        <w:t xml:space="preserve">2.3.3 – Capa </w:t>
      </w:r>
      <w:r>
        <w:rPr>
          <w:rFonts w:ascii="Arial" w:hAnsi="Arial" w:cs="Arial"/>
          <w:b/>
          <w:sz w:val="24"/>
        </w:rPr>
        <w:t>de enlace</w:t>
      </w:r>
    </w:p>
    <w:p w14:paraId="1D09B629" w14:textId="77777777" w:rsidR="000A0480" w:rsidRDefault="000A0480" w:rsidP="0002490B">
      <w:pPr>
        <w:spacing w:after="20"/>
        <w:jc w:val="both"/>
        <w:rPr>
          <w:rFonts w:ascii="Arial" w:hAnsi="Arial" w:cs="Arial"/>
          <w:b/>
          <w:sz w:val="24"/>
        </w:rPr>
      </w:pPr>
    </w:p>
    <w:p w14:paraId="189E122C" w14:textId="77777777" w:rsidR="000A0480" w:rsidRPr="000A0480" w:rsidRDefault="000A0480" w:rsidP="0002490B">
      <w:pPr>
        <w:autoSpaceDE w:val="0"/>
        <w:autoSpaceDN w:val="0"/>
        <w:adjustRightInd w:val="0"/>
        <w:spacing w:after="20" w:line="240" w:lineRule="auto"/>
        <w:jc w:val="both"/>
        <w:rPr>
          <w:rFonts w:ascii="Arial" w:hAnsi="Arial" w:cs="Arial"/>
          <w:sz w:val="24"/>
          <w:szCs w:val="20"/>
        </w:rPr>
      </w:pPr>
      <w:r>
        <w:rPr>
          <w:rFonts w:ascii="Arial" w:hAnsi="Arial" w:cs="Arial"/>
          <w:b/>
          <w:sz w:val="24"/>
        </w:rPr>
        <w:tab/>
      </w:r>
      <w:r w:rsidRPr="000A0480">
        <w:rPr>
          <w:rFonts w:ascii="Arial" w:hAnsi="Arial" w:cs="Arial"/>
          <w:sz w:val="24"/>
          <w:szCs w:val="20"/>
        </w:rPr>
        <w:t>La capa de enlace mantiene la conectividad del enlace y asegura la integridad de la información entre los socios del enlace mediante la implementación de la detección de errores. La capa de enlace asegura la confiabilidad de la entrega de datos mediante enmarcado cabeceras de paquetes al final de la transmisión y detectando errores de nivel de enlace en el extremo de llegada. La capa de enlace también implementa protocolos para el control de flujo y participa en la administración de energía. La capa de enlace provee una interface para la capa de protocolo para el paso a través de mensajes entre capas de protocolo. Los socios del enlace se comunican usando comandos de enlace.</w:t>
      </w:r>
    </w:p>
    <w:p w14:paraId="032BDC35" w14:textId="77777777" w:rsidR="000A0480" w:rsidRDefault="000A0480" w:rsidP="0002490B">
      <w:pPr>
        <w:spacing w:after="20"/>
        <w:jc w:val="both"/>
        <w:rPr>
          <w:rFonts w:ascii="Arial" w:hAnsi="Arial" w:cs="Arial"/>
          <w:b/>
          <w:sz w:val="24"/>
        </w:rPr>
      </w:pPr>
    </w:p>
    <w:p w14:paraId="44AB95E6" w14:textId="71E3AA24" w:rsidR="000A0480" w:rsidRDefault="000A0480" w:rsidP="0002490B">
      <w:pPr>
        <w:spacing w:after="20"/>
        <w:jc w:val="both"/>
        <w:rPr>
          <w:rFonts w:ascii="Arial" w:hAnsi="Arial" w:cs="Arial"/>
          <w:b/>
          <w:sz w:val="24"/>
        </w:rPr>
      </w:pPr>
      <w:r>
        <w:rPr>
          <w:rFonts w:ascii="Arial" w:hAnsi="Arial" w:cs="Arial"/>
          <w:b/>
          <w:sz w:val="24"/>
        </w:rPr>
        <w:t xml:space="preserve">2.3.4 – </w:t>
      </w:r>
      <w:r w:rsidR="00A116F7">
        <w:rPr>
          <w:rFonts w:ascii="Arial" w:hAnsi="Arial" w:cs="Arial"/>
          <w:b/>
          <w:sz w:val="24"/>
        </w:rPr>
        <w:t>Capa física</w:t>
      </w:r>
    </w:p>
    <w:p w14:paraId="05A27EB0" w14:textId="77777777" w:rsidR="000A0480" w:rsidRDefault="000A0480" w:rsidP="0002490B">
      <w:pPr>
        <w:spacing w:after="20"/>
        <w:jc w:val="both"/>
        <w:rPr>
          <w:rFonts w:ascii="Arial" w:hAnsi="Arial" w:cs="Arial"/>
          <w:b/>
          <w:sz w:val="24"/>
        </w:rPr>
      </w:pPr>
    </w:p>
    <w:p w14:paraId="45E2E028" w14:textId="77777777" w:rsidR="000A0480" w:rsidRPr="000A0480" w:rsidRDefault="000A0480" w:rsidP="0002490B">
      <w:pPr>
        <w:autoSpaceDE w:val="0"/>
        <w:autoSpaceDN w:val="0"/>
        <w:adjustRightInd w:val="0"/>
        <w:spacing w:after="20" w:line="240" w:lineRule="auto"/>
        <w:jc w:val="both"/>
        <w:rPr>
          <w:rFonts w:ascii="Arial" w:hAnsi="Arial" w:cs="Arial"/>
          <w:sz w:val="24"/>
          <w:szCs w:val="20"/>
        </w:rPr>
      </w:pPr>
      <w:r w:rsidRPr="000A0480">
        <w:rPr>
          <w:rFonts w:ascii="Arial" w:hAnsi="Arial" w:cs="Arial"/>
          <w:b/>
          <w:sz w:val="32"/>
        </w:rPr>
        <w:tab/>
      </w:r>
      <w:r w:rsidRPr="000A0480">
        <w:rPr>
          <w:rFonts w:ascii="Arial" w:hAnsi="Arial" w:cs="Arial"/>
          <w:sz w:val="24"/>
          <w:szCs w:val="20"/>
        </w:rPr>
        <w:t>Los dos pares</w:t>
      </w:r>
      <w:r w:rsidR="00350A7D">
        <w:rPr>
          <w:rFonts w:ascii="Arial" w:hAnsi="Arial" w:cs="Arial"/>
          <w:sz w:val="24"/>
          <w:szCs w:val="20"/>
        </w:rPr>
        <w:t xml:space="preserve"> de</w:t>
      </w:r>
      <w:r w:rsidRPr="000A0480">
        <w:rPr>
          <w:rFonts w:ascii="Arial" w:hAnsi="Arial" w:cs="Arial"/>
          <w:sz w:val="24"/>
          <w:szCs w:val="20"/>
        </w:rPr>
        <w:t xml:space="preserve"> líneas </w:t>
      </w:r>
      <w:r w:rsidR="00557FC5" w:rsidRPr="000A0480">
        <w:rPr>
          <w:rFonts w:ascii="Arial" w:hAnsi="Arial" w:cs="Arial"/>
          <w:sz w:val="24"/>
          <w:szCs w:val="20"/>
        </w:rPr>
        <w:t>diferenciales,</w:t>
      </w:r>
      <w:r w:rsidRPr="000A0480">
        <w:rPr>
          <w:rFonts w:ascii="Arial" w:hAnsi="Arial" w:cs="Arial"/>
          <w:sz w:val="24"/>
          <w:szCs w:val="20"/>
        </w:rPr>
        <w:t xml:space="preserve"> uno para las transferencias de salida y otro para las transferencias de entrada, definen la conexión física entre un director USB 3.0 SuperSpeed y el dispositivo. La capa física acepta un byte a la vez, codifica los bits (un proceso que e</w:t>
      </w:r>
      <w:r>
        <w:rPr>
          <w:rFonts w:ascii="Arial" w:hAnsi="Arial" w:cs="Arial"/>
          <w:sz w:val="24"/>
          <w:szCs w:val="20"/>
        </w:rPr>
        <w:t>s conocido para reducir las emis</w:t>
      </w:r>
      <w:r w:rsidRPr="000A0480">
        <w:rPr>
          <w:rFonts w:ascii="Arial" w:hAnsi="Arial" w:cs="Arial"/>
          <w:sz w:val="24"/>
          <w:szCs w:val="20"/>
        </w:rPr>
        <w:t>ion</w:t>
      </w:r>
      <w:r>
        <w:rPr>
          <w:rFonts w:ascii="Arial" w:hAnsi="Arial" w:cs="Arial"/>
          <w:sz w:val="24"/>
          <w:szCs w:val="20"/>
        </w:rPr>
        <w:t>e</w:t>
      </w:r>
      <w:r w:rsidRPr="000A0480">
        <w:rPr>
          <w:rFonts w:ascii="Arial" w:hAnsi="Arial" w:cs="Arial"/>
          <w:sz w:val="24"/>
          <w:szCs w:val="20"/>
        </w:rPr>
        <w:t xml:space="preserve">s EMI), convierte estos en 10 bits, hace los bits serie, y transmite los datos diferencialmente sobre el par de cables. El circuito de recuperación de datos de reloj ayuda a recuperar los datos en el extremo receptor. El bloque LFPS (señalización periódica de baja frecuencia) se usa para la inicialización y administración de la energía cuando el bus </w:t>
      </w:r>
      <w:r w:rsidR="00557FC5" w:rsidRPr="000A0480">
        <w:rPr>
          <w:rFonts w:ascii="Arial" w:hAnsi="Arial" w:cs="Arial"/>
          <w:sz w:val="24"/>
          <w:szCs w:val="20"/>
        </w:rPr>
        <w:t>está</w:t>
      </w:r>
      <w:r w:rsidRPr="000A0480">
        <w:rPr>
          <w:rFonts w:ascii="Arial" w:hAnsi="Arial" w:cs="Arial"/>
          <w:sz w:val="24"/>
          <w:szCs w:val="20"/>
        </w:rPr>
        <w:t xml:space="preserve"> inactivo.</w:t>
      </w:r>
    </w:p>
    <w:p w14:paraId="2BBE3D8B" w14:textId="77777777" w:rsidR="000A0480" w:rsidRPr="000A0480" w:rsidRDefault="000A0480" w:rsidP="0002490B">
      <w:pPr>
        <w:autoSpaceDE w:val="0"/>
        <w:autoSpaceDN w:val="0"/>
        <w:adjustRightInd w:val="0"/>
        <w:spacing w:after="20" w:line="240" w:lineRule="auto"/>
        <w:jc w:val="both"/>
        <w:rPr>
          <w:rFonts w:ascii="Arial" w:hAnsi="Arial" w:cs="Arial"/>
          <w:sz w:val="24"/>
          <w:szCs w:val="20"/>
        </w:rPr>
      </w:pPr>
    </w:p>
    <w:p w14:paraId="3C4BBD43" w14:textId="77777777" w:rsidR="000A0480" w:rsidRPr="000A0480" w:rsidRDefault="000A0480" w:rsidP="0002490B">
      <w:pPr>
        <w:spacing w:after="20"/>
        <w:jc w:val="both"/>
        <w:rPr>
          <w:rFonts w:ascii="Arial" w:hAnsi="Arial" w:cs="Arial"/>
          <w:b/>
          <w:sz w:val="32"/>
        </w:rPr>
      </w:pPr>
      <w:r>
        <w:rPr>
          <w:rFonts w:ascii="Arial" w:hAnsi="Arial" w:cs="Arial"/>
          <w:sz w:val="24"/>
          <w:szCs w:val="20"/>
        </w:rPr>
        <w:tab/>
      </w:r>
      <w:r w:rsidRPr="000A0480">
        <w:rPr>
          <w:rFonts w:ascii="Arial" w:hAnsi="Arial" w:cs="Arial"/>
          <w:sz w:val="24"/>
          <w:szCs w:val="20"/>
        </w:rPr>
        <w:t>La detección de dispositivos SuperSpeed se realiza mirando las terminaciones de la línea de forma similar a los dispositivos USB 2.0</w:t>
      </w:r>
    </w:p>
    <w:p w14:paraId="40A87CEB" w14:textId="77777777" w:rsidR="003E645C" w:rsidRDefault="003E645C" w:rsidP="0002490B">
      <w:pPr>
        <w:spacing w:after="20"/>
        <w:jc w:val="both"/>
        <w:rPr>
          <w:rFonts w:ascii="Arial" w:hAnsi="Arial" w:cs="Arial"/>
          <w:sz w:val="24"/>
          <w:szCs w:val="24"/>
        </w:rPr>
      </w:pPr>
    </w:p>
    <w:p w14:paraId="1ACD2B73" w14:textId="77777777" w:rsidR="000A0480" w:rsidRPr="000A0480" w:rsidRDefault="00B640D7" w:rsidP="0002490B">
      <w:pPr>
        <w:autoSpaceDE w:val="0"/>
        <w:autoSpaceDN w:val="0"/>
        <w:adjustRightInd w:val="0"/>
        <w:spacing w:after="0" w:line="240" w:lineRule="auto"/>
        <w:jc w:val="both"/>
        <w:rPr>
          <w:rFonts w:ascii="Arial" w:hAnsi="Arial" w:cs="Arial"/>
          <w:b/>
          <w:sz w:val="24"/>
          <w:szCs w:val="20"/>
        </w:rPr>
      </w:pPr>
      <w:r>
        <w:rPr>
          <w:rFonts w:ascii="Arial" w:hAnsi="Arial" w:cs="Arial"/>
          <w:b/>
          <w:sz w:val="24"/>
          <w:szCs w:val="20"/>
        </w:rPr>
        <w:t>2.3</w:t>
      </w:r>
      <w:r w:rsidR="000A0480" w:rsidRPr="000A0480">
        <w:rPr>
          <w:rFonts w:ascii="Arial" w:hAnsi="Arial" w:cs="Arial"/>
          <w:b/>
          <w:sz w:val="24"/>
          <w:szCs w:val="20"/>
        </w:rPr>
        <w:t>.5 Administración de la energía</w:t>
      </w:r>
    </w:p>
    <w:p w14:paraId="4C0899B7" w14:textId="77777777" w:rsidR="000A0480" w:rsidRPr="000A0480" w:rsidRDefault="000A0480" w:rsidP="0002490B">
      <w:pPr>
        <w:autoSpaceDE w:val="0"/>
        <w:autoSpaceDN w:val="0"/>
        <w:adjustRightInd w:val="0"/>
        <w:spacing w:after="0" w:line="240" w:lineRule="auto"/>
        <w:jc w:val="both"/>
        <w:rPr>
          <w:rFonts w:ascii="Arial" w:hAnsi="Arial" w:cs="Arial"/>
          <w:i/>
          <w:sz w:val="24"/>
          <w:szCs w:val="20"/>
        </w:rPr>
      </w:pPr>
    </w:p>
    <w:p w14:paraId="00FDF181"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El USB 3.0 proporciona capacidades mejoradas de administración de energía para hacer frente a las necesidades de aplicaciones portátiles que funcionan con baterías. Dos modos de "IDLE" (Inactivo)  (indicada como U1 y U2) se definen  además del modo "Suspender" (indicada como U3) de la norma USB 2.0.</w:t>
      </w:r>
    </w:p>
    <w:p w14:paraId="2926842F"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p>
    <w:p w14:paraId="45A9B9E5"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 xml:space="preserve">El estado U2 ofrece ahorros de energía más altos que U1 al permitir </w:t>
      </w:r>
      <w:r w:rsidR="00557FC5" w:rsidRPr="000A0480">
        <w:rPr>
          <w:rFonts w:ascii="Arial" w:hAnsi="Arial" w:cs="Arial"/>
          <w:sz w:val="24"/>
          <w:szCs w:val="20"/>
        </w:rPr>
        <w:t>más</w:t>
      </w:r>
      <w:r w:rsidRPr="000A0480">
        <w:rPr>
          <w:rFonts w:ascii="Arial" w:hAnsi="Arial" w:cs="Arial"/>
          <w:sz w:val="24"/>
          <w:szCs w:val="20"/>
        </w:rPr>
        <w:t xml:space="preserve"> circuitería analógica (como circuitos de generación de reloj) para ser desactivada temporalmente. Esto se traduce en un tiempo de transición más largo de U2 al estado activo. El estado de </w:t>
      </w:r>
      <w:r w:rsidRPr="000A0480">
        <w:rPr>
          <w:rFonts w:ascii="Arial" w:hAnsi="Arial" w:cs="Arial"/>
          <w:sz w:val="24"/>
          <w:szCs w:val="20"/>
        </w:rPr>
        <w:lastRenderedPageBreak/>
        <w:t>suspensión (U3) consume menos poder y nuevamente requiere más tiempo para despertar el sistema.</w:t>
      </w:r>
    </w:p>
    <w:p w14:paraId="1B4D5BBA"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p>
    <w:p w14:paraId="01C49BFB"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 xml:space="preserve">Los modos de espera pueden ser introducidos debido a la inactividad en un puerto en cascada durante un período de tiempo programable o pueden ser iniciadas por el dispositivo, en base a la programación de la información recibida desde el director. Esta información se indica con el director al dispositivo mediante el paquete </w:t>
      </w:r>
      <w:r w:rsidR="00557FC5" w:rsidRPr="000A0480">
        <w:rPr>
          <w:rFonts w:ascii="Arial" w:hAnsi="Arial" w:cs="Arial"/>
          <w:sz w:val="24"/>
          <w:szCs w:val="20"/>
        </w:rPr>
        <w:t>banderas pendientes</w:t>
      </w:r>
      <w:r w:rsidRPr="000A0480">
        <w:rPr>
          <w:rFonts w:ascii="Arial" w:hAnsi="Arial" w:cs="Arial"/>
          <w:sz w:val="24"/>
          <w:szCs w:val="20"/>
        </w:rPr>
        <w:t xml:space="preserve">, final de </w:t>
      </w:r>
      <w:r w:rsidR="00557FC5" w:rsidRPr="000A0480">
        <w:rPr>
          <w:rFonts w:ascii="Arial" w:hAnsi="Arial" w:cs="Arial"/>
          <w:sz w:val="24"/>
          <w:szCs w:val="20"/>
        </w:rPr>
        <w:t>ráfagas</w:t>
      </w:r>
      <w:r w:rsidRPr="000A0480">
        <w:rPr>
          <w:rFonts w:ascii="Arial" w:hAnsi="Arial" w:cs="Arial"/>
          <w:sz w:val="24"/>
          <w:szCs w:val="20"/>
        </w:rPr>
        <w:t xml:space="preserve">, y </w:t>
      </w:r>
      <w:r w:rsidR="00557FC5" w:rsidRPr="000A0480">
        <w:rPr>
          <w:rFonts w:ascii="Arial" w:hAnsi="Arial" w:cs="Arial"/>
          <w:sz w:val="24"/>
          <w:szCs w:val="20"/>
        </w:rPr>
        <w:t>último</w:t>
      </w:r>
      <w:r w:rsidRPr="000A0480">
        <w:rPr>
          <w:rFonts w:ascii="Arial" w:hAnsi="Arial" w:cs="Arial"/>
          <w:sz w:val="24"/>
          <w:szCs w:val="20"/>
        </w:rPr>
        <w:t xml:space="preserve"> paquete. Basado en de estos indicadores, el dispositivo puede decidir entrar en un modo de espera sin tener que esperar la inactividad en el bus. Cuando un enlace está en uno de estos estados de espera, la comunicación puede tener lugar a través de la señalización periódica de baja frecuencia (LFPS), que consume energía significativamente menor que la señalización SuperSpeed. De hecho, el modo de espera se puede salir con una transmisión LFPS, ya sea del director o dispositivo.</w:t>
      </w:r>
    </w:p>
    <w:p w14:paraId="6EA0A281"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p>
    <w:p w14:paraId="23872328"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 xml:space="preserve">El estándar USB 3.0 </w:t>
      </w:r>
      <w:r w:rsidR="00557FC5" w:rsidRPr="000A0480">
        <w:rPr>
          <w:rFonts w:ascii="Arial" w:hAnsi="Arial" w:cs="Arial"/>
          <w:sz w:val="24"/>
          <w:szCs w:val="20"/>
        </w:rPr>
        <w:t>también</w:t>
      </w:r>
      <w:r w:rsidRPr="000A0480">
        <w:rPr>
          <w:rFonts w:ascii="Arial" w:hAnsi="Arial" w:cs="Arial"/>
          <w:sz w:val="24"/>
          <w:szCs w:val="20"/>
        </w:rPr>
        <w:t xml:space="preserve"> introduce la característica de “suspender función”, la cual permite la administración de la energía de funciones individuales de un dispositivo compuesto. Esto provee la flexibilidad de suspender ciertas funciones de un dispositivo compuesto, mientras que otras funciones se mantienen activas.</w:t>
      </w:r>
    </w:p>
    <w:p w14:paraId="125C7C7E"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p>
    <w:p w14:paraId="0120A1C7"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 xml:space="preserve">Se logra ahorro de energía adicional mediante el mecanismo de mensajería de tolerancia de </w:t>
      </w:r>
      <w:r w:rsidR="00557FC5" w:rsidRPr="000A0480">
        <w:rPr>
          <w:rFonts w:ascii="Arial" w:hAnsi="Arial" w:cs="Arial"/>
          <w:sz w:val="24"/>
          <w:szCs w:val="20"/>
        </w:rPr>
        <w:t>latencia</w:t>
      </w:r>
      <w:r w:rsidRPr="000A0480">
        <w:rPr>
          <w:rFonts w:ascii="Arial" w:hAnsi="Arial" w:cs="Arial"/>
          <w:sz w:val="24"/>
          <w:szCs w:val="20"/>
        </w:rPr>
        <w:t xml:space="preserve"> implementado por el USB 3.0. Un dispositivo puede informarle al director el máximo retraso que puede tolerar desde que se reporta un estado ERDY hasta que se recibe una respuesta. El director puede tener en esta tolerancia </w:t>
      </w:r>
      <w:r w:rsidR="00557FC5" w:rsidRPr="000A0480">
        <w:rPr>
          <w:rFonts w:ascii="Arial" w:hAnsi="Arial" w:cs="Arial"/>
          <w:sz w:val="24"/>
          <w:szCs w:val="20"/>
        </w:rPr>
        <w:t>latencia</w:t>
      </w:r>
      <w:r w:rsidRPr="000A0480">
        <w:rPr>
          <w:rFonts w:ascii="Arial" w:hAnsi="Arial" w:cs="Arial"/>
          <w:sz w:val="24"/>
          <w:szCs w:val="20"/>
        </w:rPr>
        <w:t xml:space="preserve"> para administrar la energía del sistema.</w:t>
      </w:r>
    </w:p>
    <w:p w14:paraId="5BEB0504"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p>
    <w:p w14:paraId="622C4D5C" w14:textId="77777777" w:rsidR="000A0480" w:rsidRPr="000A0480" w:rsidRDefault="000A0480" w:rsidP="0002490B">
      <w:pPr>
        <w:autoSpaceDE w:val="0"/>
        <w:autoSpaceDN w:val="0"/>
        <w:adjustRightInd w:val="0"/>
        <w:spacing w:after="0" w:line="240" w:lineRule="auto"/>
        <w:jc w:val="both"/>
        <w:rPr>
          <w:rFonts w:ascii="Arial" w:hAnsi="Arial" w:cs="Arial"/>
          <w:sz w:val="24"/>
          <w:szCs w:val="20"/>
        </w:rPr>
      </w:pPr>
      <w:r>
        <w:rPr>
          <w:rFonts w:ascii="Arial" w:hAnsi="Arial" w:cs="Arial"/>
          <w:sz w:val="24"/>
          <w:szCs w:val="20"/>
        </w:rPr>
        <w:tab/>
      </w:r>
      <w:r w:rsidRPr="000A0480">
        <w:rPr>
          <w:rFonts w:ascii="Arial" w:hAnsi="Arial" w:cs="Arial"/>
          <w:sz w:val="24"/>
          <w:szCs w:val="20"/>
        </w:rPr>
        <w:t xml:space="preserve">Por lo tanto, la eficiencia de energía </w:t>
      </w:r>
      <w:r w:rsidR="00557FC5" w:rsidRPr="000A0480">
        <w:rPr>
          <w:rFonts w:ascii="Arial" w:hAnsi="Arial" w:cs="Arial"/>
          <w:sz w:val="24"/>
          <w:szCs w:val="20"/>
        </w:rPr>
        <w:t>está</w:t>
      </w:r>
      <w:r w:rsidRPr="000A0480">
        <w:rPr>
          <w:rFonts w:ascii="Arial" w:hAnsi="Arial" w:cs="Arial"/>
          <w:sz w:val="24"/>
          <w:szCs w:val="20"/>
        </w:rPr>
        <w:t xml:space="preserve"> incorporada en todos los niveles de un sistema USB 3.0, incluyendo la capa física, la capa de protocolo y la PHY. Un sistema USB 3.0 requiere </w:t>
      </w:r>
      <w:r w:rsidR="00557FC5" w:rsidRPr="000A0480">
        <w:rPr>
          <w:rFonts w:ascii="Arial" w:hAnsi="Arial" w:cs="Arial"/>
          <w:sz w:val="24"/>
          <w:szCs w:val="20"/>
        </w:rPr>
        <w:t>más</w:t>
      </w:r>
      <w:r w:rsidRPr="000A0480">
        <w:rPr>
          <w:rFonts w:ascii="Arial" w:hAnsi="Arial" w:cs="Arial"/>
          <w:sz w:val="24"/>
          <w:szCs w:val="20"/>
        </w:rPr>
        <w:t xml:space="preserve"> potencia mientras esta activo. Pero debido a la alta tasa de datos y varias características de eficiencia de energía, se mantiene activo por periodos cortos. Una transferencia de datos SuperSpeed puede gastar hasta un 50 </w:t>
      </w:r>
      <w:r w:rsidR="00557FC5" w:rsidRPr="000A0480">
        <w:rPr>
          <w:rFonts w:ascii="Arial" w:hAnsi="Arial" w:cs="Arial"/>
          <w:sz w:val="24"/>
          <w:szCs w:val="20"/>
        </w:rPr>
        <w:t>por ciento</w:t>
      </w:r>
      <w:r w:rsidRPr="000A0480">
        <w:rPr>
          <w:rFonts w:ascii="Arial" w:hAnsi="Arial" w:cs="Arial"/>
          <w:sz w:val="24"/>
          <w:szCs w:val="20"/>
        </w:rPr>
        <w:t xml:space="preserve"> menos que una transferencia de alta velocidad. Esto es crucial para la vida de batería en dispositivos portátiles de mano como los teléfonos celulares.</w:t>
      </w:r>
    </w:p>
    <w:p w14:paraId="58A09EBB" w14:textId="77777777" w:rsidR="000A0480" w:rsidRPr="003E645C" w:rsidRDefault="000A0480" w:rsidP="003E645C">
      <w:pPr>
        <w:spacing w:after="20"/>
        <w:rPr>
          <w:rFonts w:ascii="Arial" w:hAnsi="Arial" w:cs="Arial"/>
          <w:sz w:val="24"/>
          <w:szCs w:val="24"/>
        </w:rPr>
      </w:pPr>
    </w:p>
    <w:p w14:paraId="24F663BF" w14:textId="77777777" w:rsidR="000A0480" w:rsidRDefault="000A0480" w:rsidP="003E645C">
      <w:pPr>
        <w:spacing w:after="20"/>
        <w:rPr>
          <w:rFonts w:ascii="Arial" w:hAnsi="Arial" w:cs="Arial"/>
          <w:b/>
          <w:sz w:val="24"/>
          <w:szCs w:val="24"/>
        </w:rPr>
      </w:pPr>
    </w:p>
    <w:p w14:paraId="1B5D5AE0" w14:textId="77777777" w:rsidR="000A0480" w:rsidRDefault="000A0480" w:rsidP="003E645C">
      <w:pPr>
        <w:spacing w:after="20"/>
        <w:rPr>
          <w:rFonts w:ascii="Arial" w:hAnsi="Arial" w:cs="Arial"/>
          <w:b/>
          <w:sz w:val="24"/>
          <w:szCs w:val="24"/>
        </w:rPr>
      </w:pPr>
    </w:p>
    <w:p w14:paraId="6773F799" w14:textId="77777777" w:rsidR="000A0480" w:rsidRDefault="000A0480" w:rsidP="003E645C">
      <w:pPr>
        <w:spacing w:after="20"/>
        <w:rPr>
          <w:rFonts w:ascii="Arial" w:hAnsi="Arial" w:cs="Arial"/>
          <w:b/>
          <w:sz w:val="24"/>
          <w:szCs w:val="24"/>
        </w:rPr>
      </w:pPr>
    </w:p>
    <w:p w14:paraId="66EE9992" w14:textId="77777777" w:rsidR="000A0480" w:rsidRDefault="000A0480" w:rsidP="003E645C">
      <w:pPr>
        <w:spacing w:after="20"/>
        <w:rPr>
          <w:rFonts w:ascii="Arial" w:hAnsi="Arial" w:cs="Arial"/>
          <w:b/>
          <w:sz w:val="24"/>
          <w:szCs w:val="24"/>
        </w:rPr>
      </w:pPr>
    </w:p>
    <w:p w14:paraId="6A8672F1" w14:textId="77777777" w:rsidR="000A0480" w:rsidRDefault="000A0480" w:rsidP="003E645C">
      <w:pPr>
        <w:spacing w:after="20"/>
        <w:rPr>
          <w:rFonts w:ascii="Arial" w:hAnsi="Arial" w:cs="Arial"/>
          <w:b/>
          <w:sz w:val="24"/>
          <w:szCs w:val="24"/>
        </w:rPr>
      </w:pPr>
    </w:p>
    <w:p w14:paraId="42F47FE3" w14:textId="77777777" w:rsidR="000A0480" w:rsidRDefault="000A0480" w:rsidP="003E645C">
      <w:pPr>
        <w:spacing w:after="20"/>
        <w:rPr>
          <w:rFonts w:ascii="Arial" w:hAnsi="Arial" w:cs="Arial"/>
          <w:b/>
          <w:sz w:val="24"/>
          <w:szCs w:val="24"/>
        </w:rPr>
      </w:pPr>
    </w:p>
    <w:p w14:paraId="38DAF65D" w14:textId="77777777" w:rsidR="000A0480" w:rsidRDefault="000A0480" w:rsidP="003E645C">
      <w:pPr>
        <w:spacing w:after="20"/>
        <w:rPr>
          <w:rFonts w:ascii="Arial" w:hAnsi="Arial" w:cs="Arial"/>
          <w:b/>
          <w:sz w:val="32"/>
          <w:szCs w:val="24"/>
        </w:rPr>
      </w:pPr>
    </w:p>
    <w:p w14:paraId="432A31E4" w14:textId="77777777" w:rsidR="00153421" w:rsidRDefault="00153421" w:rsidP="003E645C">
      <w:pPr>
        <w:spacing w:after="20"/>
        <w:rPr>
          <w:rFonts w:ascii="Arial" w:hAnsi="Arial" w:cs="Arial"/>
          <w:b/>
          <w:sz w:val="32"/>
          <w:szCs w:val="24"/>
        </w:rPr>
      </w:pPr>
    </w:p>
    <w:p w14:paraId="44C8C514" w14:textId="77777777" w:rsidR="00153421" w:rsidRDefault="00153421" w:rsidP="003E645C">
      <w:pPr>
        <w:spacing w:after="20"/>
        <w:rPr>
          <w:rFonts w:ascii="Arial" w:hAnsi="Arial" w:cs="Arial"/>
          <w:b/>
          <w:sz w:val="32"/>
          <w:szCs w:val="24"/>
        </w:rPr>
      </w:pPr>
    </w:p>
    <w:p w14:paraId="653D7485" w14:textId="77777777" w:rsidR="00153421" w:rsidRDefault="00153421" w:rsidP="003E645C">
      <w:pPr>
        <w:spacing w:after="20"/>
        <w:rPr>
          <w:rFonts w:ascii="Arial" w:hAnsi="Arial" w:cs="Arial"/>
          <w:b/>
          <w:sz w:val="32"/>
          <w:szCs w:val="24"/>
        </w:rPr>
        <w:sectPr w:rsidR="00153421" w:rsidSect="00BE0D0A">
          <w:headerReference w:type="default" r:id="rId30"/>
          <w:footerReference w:type="first" r:id="rId31"/>
          <w:pgSz w:w="11906" w:h="16838"/>
          <w:pgMar w:top="1418" w:right="1134" w:bottom="1418" w:left="1134" w:header="709" w:footer="709" w:gutter="0"/>
          <w:cols w:space="708"/>
          <w:titlePg/>
          <w:docGrid w:linePitch="360"/>
        </w:sectPr>
      </w:pPr>
    </w:p>
    <w:p w14:paraId="01ABED82" w14:textId="46032243" w:rsidR="00153421" w:rsidRPr="00350A7D" w:rsidRDefault="005C2EE2" w:rsidP="00350A7D">
      <w:pPr>
        <w:pStyle w:val="Ttulo2"/>
        <w:rPr>
          <w:rFonts w:ascii="Arial" w:hAnsi="Arial" w:cs="Arial"/>
          <w:b/>
          <w:color w:val="000000" w:themeColor="text1"/>
          <w:sz w:val="32"/>
          <w:szCs w:val="24"/>
        </w:rPr>
      </w:pPr>
      <w:bookmarkStart w:id="50" w:name="_Toc465621241"/>
      <w:r w:rsidRPr="00350A7D">
        <w:rPr>
          <w:rFonts w:ascii="Arial" w:hAnsi="Arial" w:cs="Arial"/>
          <w:b/>
          <w:color w:val="000000" w:themeColor="text1"/>
          <w:sz w:val="32"/>
          <w:szCs w:val="24"/>
        </w:rPr>
        <w:lastRenderedPageBreak/>
        <w:t>Capítulo</w:t>
      </w:r>
      <w:r w:rsidR="00153421" w:rsidRPr="00350A7D">
        <w:rPr>
          <w:rFonts w:ascii="Arial" w:hAnsi="Arial" w:cs="Arial"/>
          <w:b/>
          <w:color w:val="000000" w:themeColor="text1"/>
          <w:sz w:val="32"/>
          <w:szCs w:val="24"/>
        </w:rPr>
        <w:t xml:space="preserve"> 3: Desarrollo de la interface USB - Visual C++ - </w:t>
      </w:r>
      <w:proofErr w:type="spellStart"/>
      <w:r w:rsidR="00153421" w:rsidRPr="00350A7D">
        <w:rPr>
          <w:rFonts w:ascii="Arial" w:hAnsi="Arial" w:cs="Arial"/>
          <w:b/>
          <w:color w:val="000000" w:themeColor="text1"/>
          <w:sz w:val="32"/>
          <w:szCs w:val="24"/>
        </w:rPr>
        <w:t>MatLab</w:t>
      </w:r>
      <w:bookmarkEnd w:id="50"/>
      <w:proofErr w:type="spellEnd"/>
    </w:p>
    <w:p w14:paraId="3BC349E0" w14:textId="77777777" w:rsidR="00056FFA" w:rsidRDefault="006C3BFE" w:rsidP="0002490B">
      <w:pPr>
        <w:spacing w:before="20" w:after="20"/>
        <w:jc w:val="both"/>
        <w:rPr>
          <w:rFonts w:ascii="Arial" w:hAnsi="Arial" w:cs="Arial"/>
          <w:b/>
          <w:sz w:val="32"/>
          <w:szCs w:val="24"/>
        </w:rPr>
      </w:pPr>
      <w:r>
        <w:rPr>
          <w:rFonts w:ascii="Arial" w:hAnsi="Arial" w:cs="Arial"/>
          <w:b/>
          <w:sz w:val="32"/>
          <w:szCs w:val="24"/>
        </w:rPr>
        <w:tab/>
      </w:r>
    </w:p>
    <w:p w14:paraId="4DF5F250" w14:textId="01462F7F" w:rsidR="006C3BFE" w:rsidRPr="00350A7D" w:rsidRDefault="006C3BFE" w:rsidP="00350A7D">
      <w:pPr>
        <w:pStyle w:val="Ttulo3"/>
        <w:rPr>
          <w:rFonts w:ascii="Arial" w:hAnsi="Arial" w:cs="Arial"/>
          <w:b/>
          <w:color w:val="000000" w:themeColor="text1"/>
          <w:sz w:val="28"/>
        </w:rPr>
      </w:pPr>
      <w:bookmarkStart w:id="51" w:name="_Toc465621242"/>
      <w:r w:rsidRPr="00350A7D">
        <w:rPr>
          <w:rFonts w:ascii="Arial" w:hAnsi="Arial" w:cs="Arial"/>
          <w:b/>
          <w:color w:val="000000" w:themeColor="text1"/>
          <w:sz w:val="28"/>
        </w:rPr>
        <w:t>3.1</w:t>
      </w:r>
      <w:r w:rsidR="00027AA1" w:rsidRPr="00350A7D">
        <w:rPr>
          <w:rFonts w:ascii="Arial" w:hAnsi="Arial" w:cs="Arial"/>
          <w:b/>
          <w:color w:val="000000" w:themeColor="text1"/>
          <w:sz w:val="28"/>
        </w:rPr>
        <w:t xml:space="preserve"> Librería </w:t>
      </w:r>
      <w:r w:rsidR="003B669B" w:rsidRPr="00350A7D">
        <w:rPr>
          <w:rFonts w:ascii="Arial" w:hAnsi="Arial" w:cs="Arial"/>
          <w:b/>
          <w:color w:val="000000" w:themeColor="text1"/>
          <w:sz w:val="28"/>
        </w:rPr>
        <w:t>CyAPI.lib</w:t>
      </w:r>
      <w:r w:rsidR="00027AA1" w:rsidRPr="00350A7D">
        <w:rPr>
          <w:rFonts w:ascii="Arial" w:hAnsi="Arial" w:cs="Arial"/>
          <w:b/>
          <w:color w:val="000000" w:themeColor="text1"/>
          <w:sz w:val="28"/>
        </w:rPr>
        <w:t xml:space="preserve"> de Cypress</w:t>
      </w:r>
      <w:bookmarkEnd w:id="51"/>
    </w:p>
    <w:p w14:paraId="6F5DD308" w14:textId="77777777" w:rsidR="00027AA1" w:rsidRDefault="00027AA1" w:rsidP="0002490B">
      <w:pPr>
        <w:spacing w:before="20" w:after="20"/>
        <w:jc w:val="both"/>
        <w:rPr>
          <w:rFonts w:ascii="Arial" w:hAnsi="Arial" w:cs="Arial"/>
          <w:b/>
          <w:sz w:val="28"/>
          <w:szCs w:val="24"/>
        </w:rPr>
      </w:pPr>
      <w:r>
        <w:rPr>
          <w:rFonts w:ascii="Arial" w:hAnsi="Arial" w:cs="Arial"/>
          <w:b/>
          <w:sz w:val="28"/>
          <w:szCs w:val="24"/>
        </w:rPr>
        <w:tab/>
      </w:r>
    </w:p>
    <w:p w14:paraId="7D75D04A" w14:textId="77777777" w:rsidR="003B669B" w:rsidRDefault="00027AA1" w:rsidP="0002490B">
      <w:pPr>
        <w:spacing w:before="20" w:after="20"/>
        <w:jc w:val="both"/>
        <w:rPr>
          <w:rFonts w:ascii="Arial" w:hAnsi="Arial" w:cs="Arial"/>
          <w:sz w:val="24"/>
          <w:szCs w:val="24"/>
        </w:rPr>
      </w:pPr>
      <w:r>
        <w:rPr>
          <w:rFonts w:ascii="Arial" w:hAnsi="Arial" w:cs="Arial"/>
          <w:b/>
          <w:sz w:val="28"/>
          <w:szCs w:val="24"/>
        </w:rPr>
        <w:tab/>
      </w:r>
      <w:r w:rsidR="00AB62DC">
        <w:rPr>
          <w:rFonts w:ascii="Arial" w:hAnsi="Arial" w:cs="Arial"/>
          <w:sz w:val="24"/>
          <w:szCs w:val="24"/>
        </w:rPr>
        <w:t xml:space="preserve">El kit de desarrollo </w:t>
      </w:r>
      <w:r w:rsidR="00AB62DC" w:rsidRPr="00AB62DC">
        <w:rPr>
          <w:rFonts w:ascii="Arial" w:hAnsi="Arial" w:cs="Arial"/>
          <w:sz w:val="24"/>
          <w:szCs w:val="24"/>
        </w:rPr>
        <w:t>CYUSB3KIT-001</w:t>
      </w:r>
      <w:r w:rsidR="00AB62DC">
        <w:rPr>
          <w:rFonts w:ascii="Arial" w:hAnsi="Arial" w:cs="Arial"/>
          <w:sz w:val="24"/>
          <w:szCs w:val="24"/>
        </w:rPr>
        <w:t xml:space="preserve"> ofrece una serie de herramientas para el desarrollo de aplicaciones con comunicación USB. Una ellas, es la librería CyAPI.lib</w:t>
      </w:r>
      <w:r w:rsidR="00B44AB7">
        <w:rPr>
          <w:rFonts w:ascii="Arial" w:hAnsi="Arial" w:cs="Arial"/>
          <w:sz w:val="24"/>
          <w:szCs w:val="24"/>
        </w:rPr>
        <w:t xml:space="preserve">, la cual brinda una simple pero poderosa interface de programación en C++ para dispositivos USB. </w:t>
      </w:r>
      <w:r w:rsidR="00557FC5">
        <w:rPr>
          <w:rFonts w:ascii="Arial" w:hAnsi="Arial" w:cs="Arial"/>
          <w:sz w:val="24"/>
          <w:szCs w:val="24"/>
        </w:rPr>
        <w:t>Más</w:t>
      </w:r>
      <w:r w:rsidR="00B44AB7">
        <w:rPr>
          <w:rFonts w:ascii="Arial" w:hAnsi="Arial" w:cs="Arial"/>
          <w:sz w:val="24"/>
          <w:szCs w:val="24"/>
        </w:rPr>
        <w:t xml:space="preserve"> específicamente, es una </w:t>
      </w:r>
      <w:r w:rsidR="00557FC5">
        <w:rPr>
          <w:rFonts w:ascii="Arial" w:hAnsi="Arial" w:cs="Arial"/>
          <w:sz w:val="24"/>
          <w:szCs w:val="24"/>
        </w:rPr>
        <w:t>librería</w:t>
      </w:r>
      <w:r w:rsidR="00B44AB7">
        <w:rPr>
          <w:rFonts w:ascii="Arial" w:hAnsi="Arial" w:cs="Arial"/>
          <w:sz w:val="24"/>
          <w:szCs w:val="24"/>
        </w:rPr>
        <w:t xml:space="preserve"> de clase C++ que  provee una programación de alto nivel para comunicarse con el driver CyUSB3.sys del dispositivo Cypress. </w:t>
      </w:r>
    </w:p>
    <w:p w14:paraId="2BC4A6C9" w14:textId="77777777" w:rsidR="003B669B" w:rsidRDefault="003B669B" w:rsidP="0002490B">
      <w:pPr>
        <w:spacing w:before="20" w:after="20"/>
        <w:jc w:val="both"/>
        <w:rPr>
          <w:rFonts w:ascii="Arial" w:hAnsi="Arial" w:cs="Arial"/>
          <w:sz w:val="24"/>
          <w:szCs w:val="24"/>
        </w:rPr>
      </w:pPr>
      <w:r>
        <w:rPr>
          <w:rFonts w:ascii="Arial" w:hAnsi="Arial" w:cs="Arial"/>
          <w:sz w:val="24"/>
          <w:szCs w:val="24"/>
        </w:rPr>
        <w:tab/>
      </w:r>
    </w:p>
    <w:p w14:paraId="323F4942" w14:textId="77777777" w:rsidR="003B669B" w:rsidRDefault="003B669B" w:rsidP="0002490B">
      <w:pPr>
        <w:spacing w:before="20" w:after="20"/>
        <w:jc w:val="both"/>
        <w:rPr>
          <w:rFonts w:ascii="Arial" w:hAnsi="Arial" w:cs="Arial"/>
          <w:sz w:val="24"/>
          <w:szCs w:val="24"/>
        </w:rPr>
      </w:pPr>
      <w:r>
        <w:rPr>
          <w:rFonts w:ascii="Arial" w:hAnsi="Arial" w:cs="Arial"/>
          <w:sz w:val="24"/>
          <w:szCs w:val="24"/>
        </w:rPr>
        <w:tab/>
        <w:t xml:space="preserve">A diferencia de otras aplicaciones que se comunican mediante llamadas de la API de Windows tales como SteupDiX y DeviceIoControl, esta librería lo hace mediante simples llamadas a métodos tales como </w:t>
      </w:r>
      <w:r>
        <w:rPr>
          <w:rFonts w:ascii="Arial" w:hAnsi="Arial" w:cs="Arial"/>
          <w:i/>
          <w:sz w:val="24"/>
          <w:szCs w:val="24"/>
        </w:rPr>
        <w:t>Open, Close y XferData</w:t>
      </w:r>
      <w:r>
        <w:rPr>
          <w:rFonts w:ascii="Arial" w:hAnsi="Arial" w:cs="Arial"/>
          <w:sz w:val="24"/>
          <w:szCs w:val="24"/>
        </w:rPr>
        <w:t>.</w:t>
      </w:r>
    </w:p>
    <w:p w14:paraId="40EA3375" w14:textId="77777777" w:rsidR="003B669B" w:rsidRDefault="003B669B" w:rsidP="0002490B">
      <w:pPr>
        <w:spacing w:before="20" w:after="20"/>
        <w:jc w:val="both"/>
        <w:rPr>
          <w:rFonts w:ascii="Arial" w:hAnsi="Arial" w:cs="Arial"/>
          <w:sz w:val="24"/>
          <w:szCs w:val="24"/>
        </w:rPr>
      </w:pPr>
    </w:p>
    <w:p w14:paraId="73C4D81B" w14:textId="77777777" w:rsidR="00027AA1" w:rsidRDefault="003B669B" w:rsidP="0002490B">
      <w:pPr>
        <w:spacing w:before="20" w:after="20"/>
        <w:jc w:val="both"/>
        <w:rPr>
          <w:rFonts w:ascii="Arial" w:hAnsi="Arial" w:cs="Arial"/>
          <w:sz w:val="24"/>
          <w:szCs w:val="24"/>
        </w:rPr>
      </w:pPr>
      <w:r>
        <w:rPr>
          <w:rFonts w:ascii="Arial" w:hAnsi="Arial" w:cs="Arial"/>
          <w:sz w:val="24"/>
          <w:szCs w:val="24"/>
        </w:rPr>
        <w:tab/>
        <w:t xml:space="preserve">Para usar la CyAPI.lib se debe incluir el archivo de cabecera CyAPI.h en el código que se va a acceder a la clase CCyUSBDevice. </w:t>
      </w:r>
      <w:r w:rsidR="00557FC5">
        <w:rPr>
          <w:rFonts w:ascii="Arial" w:hAnsi="Arial" w:cs="Arial"/>
          <w:sz w:val="24"/>
          <w:szCs w:val="24"/>
        </w:rPr>
        <w:t>Además</w:t>
      </w:r>
      <w:r>
        <w:rPr>
          <w:rFonts w:ascii="Arial" w:hAnsi="Arial" w:cs="Arial"/>
          <w:sz w:val="24"/>
          <w:szCs w:val="24"/>
        </w:rPr>
        <w:t xml:space="preserve">, el archivo </w:t>
      </w:r>
      <w:r w:rsidR="00557FC5">
        <w:rPr>
          <w:rFonts w:ascii="Arial" w:hAnsi="Arial" w:cs="Arial"/>
          <w:sz w:val="24"/>
          <w:szCs w:val="24"/>
        </w:rPr>
        <w:t>estático</w:t>
      </w:r>
      <w:r>
        <w:rPr>
          <w:rFonts w:ascii="Arial" w:hAnsi="Arial" w:cs="Arial"/>
          <w:sz w:val="24"/>
          <w:szCs w:val="24"/>
        </w:rPr>
        <w:t xml:space="preserve"> CyAPI.lib debe ser referenciado dentro del proyecto. </w:t>
      </w:r>
    </w:p>
    <w:p w14:paraId="61A38462" w14:textId="77777777" w:rsidR="003B669B" w:rsidRDefault="003B669B" w:rsidP="0002490B">
      <w:pPr>
        <w:spacing w:before="20" w:after="20"/>
        <w:jc w:val="both"/>
        <w:rPr>
          <w:rFonts w:ascii="Arial" w:hAnsi="Arial" w:cs="Arial"/>
          <w:sz w:val="24"/>
          <w:szCs w:val="24"/>
        </w:rPr>
      </w:pPr>
      <w:r>
        <w:rPr>
          <w:rFonts w:ascii="Arial" w:hAnsi="Arial" w:cs="Arial"/>
          <w:sz w:val="24"/>
          <w:szCs w:val="24"/>
        </w:rPr>
        <w:tab/>
      </w:r>
    </w:p>
    <w:p w14:paraId="591A981D" w14:textId="77777777" w:rsidR="003B669B" w:rsidRDefault="003B669B" w:rsidP="0002490B">
      <w:pPr>
        <w:spacing w:before="20" w:after="20"/>
        <w:jc w:val="both"/>
        <w:rPr>
          <w:rFonts w:ascii="Arial" w:hAnsi="Arial" w:cs="Arial"/>
          <w:i/>
          <w:sz w:val="24"/>
          <w:szCs w:val="24"/>
        </w:rPr>
      </w:pPr>
      <w:r>
        <w:rPr>
          <w:rFonts w:ascii="Arial" w:hAnsi="Arial" w:cs="Arial"/>
          <w:sz w:val="24"/>
          <w:szCs w:val="24"/>
        </w:rPr>
        <w:tab/>
        <w:t xml:space="preserve">La librería utiliza un modelo de </w:t>
      </w:r>
      <w:r>
        <w:rPr>
          <w:rFonts w:ascii="Arial" w:hAnsi="Arial" w:cs="Arial"/>
          <w:i/>
          <w:sz w:val="24"/>
          <w:szCs w:val="24"/>
        </w:rPr>
        <w:t>Dispositivo y Punto de llegada</w:t>
      </w:r>
      <w:r>
        <w:rPr>
          <w:rFonts w:ascii="Arial" w:hAnsi="Arial" w:cs="Arial"/>
          <w:sz w:val="24"/>
          <w:szCs w:val="24"/>
        </w:rPr>
        <w:t xml:space="preserve">. Para utilizarla, se debe crear una instancia de la clase CCyUSBDevice usando la palabra clave </w:t>
      </w:r>
      <w:r w:rsidRPr="004645C9">
        <w:rPr>
          <w:rFonts w:ascii="Arial" w:hAnsi="Arial" w:cs="Arial"/>
          <w:i/>
          <w:sz w:val="24"/>
          <w:szCs w:val="24"/>
        </w:rPr>
        <w:t>new.</w:t>
      </w:r>
      <w:r>
        <w:rPr>
          <w:rFonts w:ascii="Arial" w:hAnsi="Arial" w:cs="Arial"/>
          <w:b/>
          <w:i/>
          <w:sz w:val="24"/>
          <w:szCs w:val="24"/>
        </w:rPr>
        <w:t xml:space="preserve"> </w:t>
      </w:r>
      <w:r>
        <w:rPr>
          <w:rFonts w:ascii="Arial" w:hAnsi="Arial" w:cs="Arial"/>
          <w:sz w:val="24"/>
          <w:szCs w:val="24"/>
        </w:rPr>
        <w:t xml:space="preserve">Un objeto CCyUSBDevice conoce cuantos dispositivos USB están adjuntos al driver CyUSB.sys y </w:t>
      </w:r>
      <w:r w:rsidR="00C7648C">
        <w:rPr>
          <w:rFonts w:ascii="Arial" w:hAnsi="Arial" w:cs="Arial"/>
          <w:sz w:val="24"/>
          <w:szCs w:val="24"/>
        </w:rPr>
        <w:t xml:space="preserve">puede hacer un abstracto a cualquiera de ellos por vez utilizando el método </w:t>
      </w:r>
      <w:r w:rsidR="00C7648C">
        <w:rPr>
          <w:rFonts w:ascii="Arial" w:hAnsi="Arial" w:cs="Arial"/>
          <w:i/>
          <w:sz w:val="24"/>
          <w:szCs w:val="24"/>
        </w:rPr>
        <w:t xml:space="preserve">Open. </w:t>
      </w:r>
      <w:r w:rsidR="00C7648C">
        <w:rPr>
          <w:rFonts w:ascii="Arial" w:hAnsi="Arial" w:cs="Arial"/>
          <w:sz w:val="24"/>
          <w:szCs w:val="24"/>
        </w:rPr>
        <w:t xml:space="preserve"> Una instancia del objeto brinda varios métodos y miembros que son específicos del dispositivo tales como </w:t>
      </w:r>
      <w:r w:rsidR="00C7648C">
        <w:rPr>
          <w:rFonts w:ascii="Arial" w:hAnsi="Arial" w:cs="Arial"/>
          <w:i/>
          <w:sz w:val="24"/>
          <w:szCs w:val="24"/>
        </w:rPr>
        <w:t>DeviceName, DevClass, VendorID, ProductID y SetAltIntfc.</w:t>
      </w:r>
    </w:p>
    <w:p w14:paraId="6C4A7BAE" w14:textId="77777777" w:rsidR="00C7648C" w:rsidRDefault="00C7648C" w:rsidP="0002490B">
      <w:pPr>
        <w:spacing w:before="20" w:after="20"/>
        <w:jc w:val="both"/>
        <w:rPr>
          <w:rFonts w:ascii="Arial" w:hAnsi="Arial" w:cs="Arial"/>
          <w:i/>
          <w:sz w:val="24"/>
          <w:szCs w:val="24"/>
        </w:rPr>
      </w:pPr>
    </w:p>
    <w:p w14:paraId="0077B8AD" w14:textId="77777777" w:rsidR="00C7648C" w:rsidRDefault="00C7648C" w:rsidP="0002490B">
      <w:pPr>
        <w:spacing w:before="20" w:after="20"/>
        <w:jc w:val="both"/>
        <w:rPr>
          <w:rFonts w:ascii="Arial" w:hAnsi="Arial" w:cs="Arial"/>
          <w:sz w:val="24"/>
          <w:szCs w:val="24"/>
        </w:rPr>
      </w:pPr>
      <w:r>
        <w:rPr>
          <w:rFonts w:ascii="Arial" w:hAnsi="Arial" w:cs="Arial"/>
          <w:i/>
          <w:sz w:val="24"/>
          <w:szCs w:val="24"/>
        </w:rPr>
        <w:tab/>
      </w:r>
      <w:r>
        <w:rPr>
          <w:rFonts w:ascii="Arial" w:hAnsi="Arial" w:cs="Arial"/>
          <w:sz w:val="24"/>
          <w:szCs w:val="24"/>
        </w:rPr>
        <w:t xml:space="preserve">Cuando un objeto CCyUSBDevice es abierto, su miembro punto de llegada provee una interface para llevar acabo transferencias de datos desde y hacia los puntos de llegada del dispositivo USB. Miembros de datos de puntos de llegada específicos y métodos tales como </w:t>
      </w:r>
      <w:r>
        <w:rPr>
          <w:rFonts w:ascii="Arial" w:hAnsi="Arial" w:cs="Arial"/>
          <w:i/>
          <w:sz w:val="24"/>
          <w:szCs w:val="24"/>
        </w:rPr>
        <w:t xml:space="preserve">MaxPktSize, TimeOut, bln, Reset y XferData, </w:t>
      </w:r>
      <w:r>
        <w:rPr>
          <w:rFonts w:ascii="Arial" w:hAnsi="Arial" w:cs="Arial"/>
          <w:sz w:val="24"/>
          <w:szCs w:val="24"/>
        </w:rPr>
        <w:t>son accesibles a través de los mie</w:t>
      </w:r>
      <w:r w:rsidR="00016AD0">
        <w:rPr>
          <w:rFonts w:ascii="Arial" w:hAnsi="Arial" w:cs="Arial"/>
          <w:sz w:val="24"/>
          <w:szCs w:val="24"/>
        </w:rPr>
        <w:t>m</w:t>
      </w:r>
      <w:r>
        <w:rPr>
          <w:rFonts w:ascii="Arial" w:hAnsi="Arial" w:cs="Arial"/>
          <w:sz w:val="24"/>
          <w:szCs w:val="24"/>
        </w:rPr>
        <w:t>bros de puntos de llegada del objeto CCyUSBDevice.</w:t>
      </w:r>
      <w:r w:rsidR="0013268D">
        <w:rPr>
          <w:rFonts w:ascii="Arial" w:hAnsi="Arial" w:cs="Arial"/>
          <w:sz w:val="24"/>
          <w:szCs w:val="24"/>
        </w:rPr>
        <w:t xml:space="preserve"> </w:t>
      </w:r>
    </w:p>
    <w:p w14:paraId="0BF47F12" w14:textId="77777777" w:rsidR="00016AD0" w:rsidRDefault="00016AD0" w:rsidP="0002490B">
      <w:pPr>
        <w:spacing w:before="20" w:after="20"/>
        <w:jc w:val="both"/>
        <w:rPr>
          <w:rFonts w:ascii="Arial" w:hAnsi="Arial" w:cs="Arial"/>
          <w:sz w:val="24"/>
          <w:szCs w:val="24"/>
        </w:rPr>
      </w:pPr>
    </w:p>
    <w:p w14:paraId="3DBB8E30" w14:textId="7C98D5BA" w:rsidR="00016AD0" w:rsidRPr="00350A7D" w:rsidRDefault="00016AD0" w:rsidP="00350A7D">
      <w:pPr>
        <w:pStyle w:val="Ttulo3"/>
        <w:rPr>
          <w:rFonts w:ascii="Arial" w:hAnsi="Arial" w:cs="Arial"/>
          <w:b/>
          <w:color w:val="000000" w:themeColor="text1"/>
          <w:sz w:val="28"/>
        </w:rPr>
      </w:pPr>
      <w:bookmarkStart w:id="52" w:name="_Toc465621243"/>
      <w:r w:rsidRPr="00350A7D">
        <w:rPr>
          <w:rFonts w:ascii="Arial" w:hAnsi="Arial" w:cs="Arial"/>
          <w:b/>
          <w:color w:val="000000" w:themeColor="text1"/>
          <w:sz w:val="28"/>
        </w:rPr>
        <w:t>3.2 Creación del programa VS2010</w:t>
      </w:r>
      <w:bookmarkEnd w:id="52"/>
    </w:p>
    <w:p w14:paraId="5F4A92B4" w14:textId="77777777" w:rsidR="00016AD0" w:rsidRDefault="00016AD0" w:rsidP="0002490B">
      <w:pPr>
        <w:spacing w:before="20" w:after="20"/>
        <w:jc w:val="both"/>
        <w:rPr>
          <w:rFonts w:ascii="Arial" w:hAnsi="Arial" w:cs="Arial"/>
          <w:b/>
          <w:sz w:val="28"/>
          <w:szCs w:val="24"/>
        </w:rPr>
      </w:pPr>
      <w:r>
        <w:rPr>
          <w:rFonts w:ascii="Arial" w:hAnsi="Arial" w:cs="Arial"/>
          <w:b/>
          <w:sz w:val="28"/>
          <w:szCs w:val="24"/>
        </w:rPr>
        <w:tab/>
      </w:r>
    </w:p>
    <w:p w14:paraId="4AEADBA8" w14:textId="77777777" w:rsidR="00C7648C" w:rsidRDefault="00016AD0" w:rsidP="0002490B">
      <w:pPr>
        <w:spacing w:before="20" w:after="20"/>
        <w:jc w:val="both"/>
        <w:rPr>
          <w:rFonts w:ascii="Arial" w:hAnsi="Arial" w:cs="Arial"/>
          <w:sz w:val="24"/>
          <w:szCs w:val="24"/>
        </w:rPr>
      </w:pPr>
      <w:r>
        <w:rPr>
          <w:rFonts w:ascii="Arial" w:hAnsi="Arial" w:cs="Arial"/>
          <w:b/>
          <w:sz w:val="28"/>
          <w:szCs w:val="24"/>
        </w:rPr>
        <w:tab/>
      </w:r>
      <w:r w:rsidR="00C52617">
        <w:rPr>
          <w:rFonts w:ascii="Arial" w:hAnsi="Arial" w:cs="Arial"/>
          <w:sz w:val="24"/>
          <w:szCs w:val="24"/>
        </w:rPr>
        <w:t>La aplicación de Visual Studio 2010 se desarrolló en Visual C++</w:t>
      </w:r>
      <w:r w:rsidR="00BB317C">
        <w:rPr>
          <w:rFonts w:ascii="Arial" w:hAnsi="Arial" w:cs="Arial"/>
          <w:sz w:val="24"/>
          <w:szCs w:val="24"/>
        </w:rPr>
        <w:t xml:space="preserve"> en dos formas diferentes. Primero</w:t>
      </w:r>
      <w:r w:rsidR="00783244">
        <w:rPr>
          <w:rFonts w:ascii="Arial" w:hAnsi="Arial" w:cs="Arial"/>
          <w:sz w:val="24"/>
          <w:szCs w:val="24"/>
        </w:rPr>
        <w:t xml:space="preserve"> siguiendo las instrucciones del archivo “QuickStartGuide” en formato PDF que sirve como punto de in</w:t>
      </w:r>
      <w:r w:rsidR="00BB317C">
        <w:rPr>
          <w:rFonts w:ascii="Arial" w:hAnsi="Arial" w:cs="Arial"/>
          <w:sz w:val="24"/>
          <w:szCs w:val="24"/>
        </w:rPr>
        <w:t>i</w:t>
      </w:r>
      <w:r w:rsidR="00783244">
        <w:rPr>
          <w:rFonts w:ascii="Arial" w:hAnsi="Arial" w:cs="Arial"/>
          <w:sz w:val="24"/>
          <w:szCs w:val="24"/>
        </w:rPr>
        <w:t>cio para el desarrollo de aplicaciones que utilizan la librería</w:t>
      </w:r>
      <w:r w:rsidR="00BB317C">
        <w:rPr>
          <w:rFonts w:ascii="Arial" w:hAnsi="Arial" w:cs="Arial"/>
          <w:sz w:val="24"/>
          <w:szCs w:val="24"/>
        </w:rPr>
        <w:t xml:space="preserve"> de Cypress</w:t>
      </w:r>
      <w:r w:rsidR="000D129A">
        <w:rPr>
          <w:rFonts w:ascii="Arial" w:hAnsi="Arial" w:cs="Arial"/>
          <w:sz w:val="24"/>
          <w:szCs w:val="24"/>
        </w:rPr>
        <w:t xml:space="preserve"> (Cabe aclara que hay que tener instalado el Visual Studio 2010 el cual tiene una versión de estudiante gratuita y además, todos los programas que vienen incluidos con el Kit)</w:t>
      </w:r>
      <w:r w:rsidR="00783244">
        <w:rPr>
          <w:rFonts w:ascii="Arial" w:hAnsi="Arial" w:cs="Arial"/>
          <w:sz w:val="24"/>
          <w:szCs w:val="24"/>
        </w:rPr>
        <w:t>.</w:t>
      </w:r>
      <w:r w:rsidR="00BB317C">
        <w:rPr>
          <w:rFonts w:ascii="Arial" w:hAnsi="Arial" w:cs="Arial"/>
          <w:sz w:val="24"/>
          <w:szCs w:val="24"/>
        </w:rPr>
        <w:t xml:space="preserve"> De esta forma se aprenden los conocimientos básicos que permiten utilizar la misma. A continuación se describen los pasos necesarios desde el inicio para crear una aplicación y</w:t>
      </w:r>
      <w:r w:rsidR="007D7FAF">
        <w:rPr>
          <w:rFonts w:ascii="Arial" w:hAnsi="Arial" w:cs="Arial"/>
          <w:sz w:val="24"/>
          <w:szCs w:val="24"/>
        </w:rPr>
        <w:t xml:space="preserve"> utilizar la CyAPI.lib.</w:t>
      </w:r>
      <w:r w:rsidR="00BB317C">
        <w:rPr>
          <w:rFonts w:ascii="Arial" w:hAnsi="Arial" w:cs="Arial"/>
          <w:sz w:val="24"/>
          <w:szCs w:val="24"/>
        </w:rPr>
        <w:t xml:space="preserve"> </w:t>
      </w:r>
      <w:r w:rsidR="00C52617">
        <w:rPr>
          <w:rFonts w:ascii="Arial" w:hAnsi="Arial" w:cs="Arial"/>
          <w:sz w:val="24"/>
          <w:szCs w:val="24"/>
        </w:rPr>
        <w:t xml:space="preserve"> </w:t>
      </w:r>
    </w:p>
    <w:p w14:paraId="2EF994D3" w14:textId="77777777" w:rsidR="00BB317C" w:rsidRDefault="00BB317C" w:rsidP="0002490B">
      <w:pPr>
        <w:spacing w:before="20" w:after="20"/>
        <w:jc w:val="both"/>
        <w:rPr>
          <w:rFonts w:ascii="Arial" w:hAnsi="Arial" w:cs="Arial"/>
          <w:sz w:val="24"/>
          <w:szCs w:val="24"/>
        </w:rPr>
      </w:pPr>
    </w:p>
    <w:p w14:paraId="37CF1F7F" w14:textId="77777777" w:rsidR="007D7FAF" w:rsidRDefault="007D7FAF" w:rsidP="0002490B">
      <w:pPr>
        <w:spacing w:before="20" w:after="20"/>
        <w:jc w:val="both"/>
        <w:rPr>
          <w:rFonts w:ascii="Arial" w:hAnsi="Arial" w:cs="Arial"/>
          <w:sz w:val="24"/>
          <w:szCs w:val="24"/>
        </w:rPr>
      </w:pPr>
    </w:p>
    <w:p w14:paraId="1FF8117F" w14:textId="77777777" w:rsidR="007D7FAF" w:rsidRDefault="007D7FAF" w:rsidP="0002490B">
      <w:pPr>
        <w:spacing w:before="20" w:after="20"/>
        <w:jc w:val="both"/>
        <w:rPr>
          <w:rFonts w:ascii="Arial" w:hAnsi="Arial" w:cs="Arial"/>
          <w:b/>
          <w:sz w:val="24"/>
          <w:szCs w:val="24"/>
        </w:rPr>
      </w:pPr>
      <w:r w:rsidRPr="007D7FAF">
        <w:rPr>
          <w:rFonts w:ascii="Arial" w:hAnsi="Arial" w:cs="Arial"/>
          <w:b/>
          <w:sz w:val="24"/>
          <w:szCs w:val="24"/>
        </w:rPr>
        <w:lastRenderedPageBreak/>
        <w:t xml:space="preserve">3.2.1 </w:t>
      </w:r>
      <w:r w:rsidR="005C2EE2" w:rsidRPr="007D7FAF">
        <w:rPr>
          <w:rFonts w:ascii="Arial" w:hAnsi="Arial" w:cs="Arial"/>
          <w:b/>
          <w:sz w:val="24"/>
          <w:szCs w:val="24"/>
        </w:rPr>
        <w:t>Creación</w:t>
      </w:r>
      <w:r w:rsidRPr="007D7FAF">
        <w:rPr>
          <w:rFonts w:ascii="Arial" w:hAnsi="Arial" w:cs="Arial"/>
          <w:b/>
          <w:sz w:val="24"/>
          <w:szCs w:val="24"/>
        </w:rPr>
        <w:t xml:space="preserve"> de un proyecto en visual C++ y configuración de la CyAPI.lib</w:t>
      </w:r>
    </w:p>
    <w:p w14:paraId="0AC3FE1F" w14:textId="77777777" w:rsidR="007D7FAF" w:rsidRPr="007D7FAF" w:rsidRDefault="007D7FAF" w:rsidP="0002490B">
      <w:pPr>
        <w:spacing w:before="20" w:after="20"/>
        <w:jc w:val="both"/>
        <w:rPr>
          <w:rFonts w:ascii="Arial" w:hAnsi="Arial" w:cs="Arial"/>
          <w:b/>
          <w:sz w:val="24"/>
          <w:szCs w:val="24"/>
        </w:rPr>
      </w:pPr>
    </w:p>
    <w:p w14:paraId="1BF89B98" w14:textId="1E9D065F" w:rsidR="00F97394" w:rsidRDefault="00BB317C"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t>1</w:t>
      </w:r>
      <w:r w:rsidR="00BC0518">
        <w:rPr>
          <w:rFonts w:ascii="Arial" w:hAnsi="Arial" w:cs="Arial"/>
          <w:sz w:val="24"/>
          <w:szCs w:val="24"/>
        </w:rPr>
        <w:t>.</w:t>
      </w:r>
      <w:r>
        <w:rPr>
          <w:rFonts w:ascii="Arial" w:hAnsi="Arial" w:cs="Arial"/>
          <w:sz w:val="24"/>
          <w:szCs w:val="24"/>
        </w:rPr>
        <w:t xml:space="preserve"> Se crea un nuevo proyecto en Visual Studio 2010, seleccionando en la venta principal del mismo: </w:t>
      </w:r>
      <w:r w:rsidRPr="00BB317C">
        <w:rPr>
          <w:rFonts w:ascii="Arial" w:hAnsi="Arial" w:cs="Arial"/>
          <w:b/>
          <w:i/>
          <w:sz w:val="24"/>
          <w:szCs w:val="24"/>
        </w:rPr>
        <w:t>Visual C++ &gt; Windows Forms Application</w:t>
      </w:r>
      <w:r>
        <w:rPr>
          <w:rFonts w:ascii="Arial" w:hAnsi="Arial" w:cs="Arial"/>
          <w:b/>
          <w:i/>
          <w:sz w:val="24"/>
          <w:szCs w:val="24"/>
        </w:rPr>
        <w:t xml:space="preserve"> </w:t>
      </w:r>
      <w:r>
        <w:rPr>
          <w:rFonts w:ascii="Arial" w:hAnsi="Arial" w:cs="Arial"/>
          <w:sz w:val="24"/>
          <w:szCs w:val="24"/>
        </w:rPr>
        <w:t xml:space="preserve">y se escribe un nombre que en el ejemplo recomienda </w:t>
      </w:r>
      <w:r>
        <w:rPr>
          <w:rFonts w:ascii="Arial" w:hAnsi="Arial" w:cs="Arial"/>
          <w:i/>
          <w:sz w:val="24"/>
          <w:szCs w:val="24"/>
        </w:rPr>
        <w:t>Ejemplo1.</w:t>
      </w:r>
      <w:r w:rsidR="00F97394">
        <w:rPr>
          <w:rFonts w:ascii="Arial" w:hAnsi="Arial" w:cs="Arial"/>
          <w:i/>
          <w:sz w:val="24"/>
          <w:szCs w:val="24"/>
        </w:rPr>
        <w:t xml:space="preserve"> </w:t>
      </w:r>
      <w:r w:rsidR="00F97394">
        <w:rPr>
          <w:rFonts w:ascii="Arial" w:hAnsi="Arial" w:cs="Arial"/>
          <w:sz w:val="24"/>
          <w:szCs w:val="24"/>
        </w:rPr>
        <w:t xml:space="preserve">Finalmente se hace </w:t>
      </w:r>
      <w:r w:rsidR="00557FC5">
        <w:rPr>
          <w:rFonts w:ascii="Arial" w:hAnsi="Arial" w:cs="Arial"/>
          <w:sz w:val="24"/>
          <w:szCs w:val="24"/>
        </w:rPr>
        <w:t>clic</w:t>
      </w:r>
      <w:r w:rsidR="00F97394">
        <w:rPr>
          <w:rFonts w:ascii="Arial" w:hAnsi="Arial" w:cs="Arial"/>
          <w:sz w:val="24"/>
          <w:szCs w:val="24"/>
        </w:rPr>
        <w:t xml:space="preserve"> en </w:t>
      </w:r>
      <w:r w:rsidR="00F97394">
        <w:rPr>
          <w:rFonts w:ascii="Arial" w:hAnsi="Arial" w:cs="Arial"/>
          <w:i/>
          <w:sz w:val="24"/>
          <w:szCs w:val="24"/>
        </w:rPr>
        <w:t>OK.</w:t>
      </w:r>
      <w:r>
        <w:rPr>
          <w:rFonts w:ascii="Arial" w:hAnsi="Arial" w:cs="Arial"/>
          <w:i/>
          <w:sz w:val="24"/>
          <w:szCs w:val="24"/>
        </w:rPr>
        <w:t xml:space="preserve"> </w:t>
      </w:r>
      <w:r>
        <w:rPr>
          <w:rFonts w:ascii="Arial" w:hAnsi="Arial" w:cs="Arial"/>
          <w:sz w:val="24"/>
          <w:szCs w:val="24"/>
        </w:rPr>
        <w:t xml:space="preserve">En la </w:t>
      </w:r>
      <w:r w:rsidRPr="004645C9">
        <w:rPr>
          <w:rFonts w:ascii="Arial" w:hAnsi="Arial" w:cs="Arial"/>
          <w:sz w:val="28"/>
          <w:szCs w:val="24"/>
        </w:rPr>
        <w:fldChar w:fldCharType="begin"/>
      </w:r>
      <w:r w:rsidRPr="004645C9">
        <w:rPr>
          <w:rFonts w:ascii="Arial" w:hAnsi="Arial" w:cs="Arial"/>
          <w:sz w:val="28"/>
          <w:szCs w:val="24"/>
        </w:rPr>
        <w:instrText xml:space="preserve"> REF _Ref461997759 \h  \* MERGEFORMAT </w:instrText>
      </w:r>
      <w:r w:rsidRPr="004645C9">
        <w:rPr>
          <w:rFonts w:ascii="Arial" w:hAnsi="Arial" w:cs="Arial"/>
          <w:sz w:val="28"/>
          <w:szCs w:val="24"/>
        </w:rPr>
      </w:r>
      <w:r w:rsidRPr="004645C9">
        <w:rPr>
          <w:rFonts w:ascii="Arial" w:hAnsi="Arial" w:cs="Arial"/>
          <w:sz w:val="28"/>
          <w:szCs w:val="24"/>
        </w:rPr>
        <w:fldChar w:fldCharType="separate"/>
      </w:r>
      <w:r w:rsidR="004645C9" w:rsidRPr="004645C9">
        <w:rPr>
          <w:rFonts w:ascii="Arial" w:hAnsi="Arial" w:cs="Arial"/>
          <w:sz w:val="24"/>
        </w:rPr>
        <w:t xml:space="preserve">Figura </w:t>
      </w:r>
      <w:r w:rsidR="004645C9" w:rsidRPr="004645C9">
        <w:rPr>
          <w:rFonts w:ascii="Arial" w:hAnsi="Arial" w:cs="Arial"/>
          <w:noProof/>
          <w:sz w:val="24"/>
        </w:rPr>
        <w:t>17</w:t>
      </w:r>
      <w:r w:rsidRPr="004645C9">
        <w:rPr>
          <w:rFonts w:ascii="Arial" w:hAnsi="Arial" w:cs="Arial"/>
          <w:sz w:val="28"/>
          <w:szCs w:val="24"/>
        </w:rPr>
        <w:fldChar w:fldCharType="end"/>
      </w:r>
      <w:r w:rsidR="00F97394">
        <w:rPr>
          <w:rFonts w:ascii="Arial" w:hAnsi="Arial" w:cs="Arial"/>
          <w:sz w:val="24"/>
          <w:szCs w:val="24"/>
        </w:rPr>
        <w:t xml:space="preserve"> se muestra los pasos descriptos anteriormente.</w:t>
      </w:r>
    </w:p>
    <w:p w14:paraId="2B75CFC4" w14:textId="77777777" w:rsidR="00BB317C" w:rsidRPr="00F97394" w:rsidRDefault="00BB317C" w:rsidP="00FD096B">
      <w:pPr>
        <w:pStyle w:val="Prrafodelista"/>
        <w:spacing w:before="20" w:after="20"/>
        <w:rPr>
          <w:rFonts w:ascii="Arial" w:hAnsi="Arial" w:cs="Arial"/>
          <w:sz w:val="24"/>
          <w:szCs w:val="24"/>
        </w:rPr>
      </w:pPr>
      <w:r w:rsidRPr="00F97394">
        <w:rPr>
          <w:rFonts w:ascii="Arial" w:hAnsi="Arial" w:cs="Arial"/>
          <w:sz w:val="28"/>
          <w:szCs w:val="24"/>
        </w:rPr>
        <w:t xml:space="preserve">  </w:t>
      </w:r>
    </w:p>
    <w:p w14:paraId="61B058DC" w14:textId="77777777" w:rsidR="00BB317C" w:rsidRDefault="00BB317C" w:rsidP="00FD096B">
      <w:pPr>
        <w:keepNext/>
        <w:spacing w:before="20" w:after="20"/>
        <w:jc w:val="center"/>
      </w:pPr>
      <w:r w:rsidRPr="00BB317C">
        <w:rPr>
          <w:rFonts w:ascii="Arial" w:hAnsi="Arial" w:cs="Arial"/>
          <w:noProof/>
          <w:sz w:val="24"/>
          <w:szCs w:val="24"/>
          <w:lang w:val="es-ES" w:eastAsia="es-ES"/>
        </w:rPr>
        <w:drawing>
          <wp:inline distT="0" distB="0" distL="0" distR="0" wp14:anchorId="47C7F353" wp14:editId="5CCEA093">
            <wp:extent cx="6120130" cy="4425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425602"/>
                    </a:xfrm>
                    <a:prstGeom prst="rect">
                      <a:avLst/>
                    </a:prstGeom>
                    <a:noFill/>
                    <a:ln>
                      <a:noFill/>
                    </a:ln>
                  </pic:spPr>
                </pic:pic>
              </a:graphicData>
            </a:graphic>
          </wp:inline>
        </w:drawing>
      </w:r>
    </w:p>
    <w:p w14:paraId="454DD4C6" w14:textId="77777777" w:rsidR="00BB317C" w:rsidRDefault="00BB317C" w:rsidP="00FD096B">
      <w:pPr>
        <w:pStyle w:val="Descripcin"/>
        <w:spacing w:before="20" w:after="20"/>
        <w:jc w:val="center"/>
        <w:rPr>
          <w:rFonts w:ascii="Arial" w:hAnsi="Arial" w:cs="Arial"/>
          <w:sz w:val="24"/>
          <w:szCs w:val="24"/>
        </w:rPr>
      </w:pPr>
      <w:bookmarkStart w:id="53" w:name="_Ref461997759"/>
      <w:bookmarkStart w:id="54" w:name="_Toc465465573"/>
      <w:r>
        <w:t xml:space="preserve">Figura </w:t>
      </w:r>
      <w:r>
        <w:fldChar w:fldCharType="begin"/>
      </w:r>
      <w:r>
        <w:instrText xml:space="preserve"> SEQ Figura \* ARABIC </w:instrText>
      </w:r>
      <w:r>
        <w:fldChar w:fldCharType="separate"/>
      </w:r>
      <w:r w:rsidR="003F5D41">
        <w:rPr>
          <w:noProof/>
        </w:rPr>
        <w:t>17</w:t>
      </w:r>
      <w:r>
        <w:fldChar w:fldCharType="end"/>
      </w:r>
      <w:bookmarkEnd w:id="53"/>
      <w:r>
        <w:t>: Creando un nuevo proyecto en VS2010</w:t>
      </w:r>
      <w:bookmarkEnd w:id="54"/>
    </w:p>
    <w:p w14:paraId="55E89C80" w14:textId="77777777" w:rsidR="00BB317C" w:rsidRDefault="00BB317C" w:rsidP="00FD096B">
      <w:pPr>
        <w:spacing w:before="20" w:after="20"/>
        <w:rPr>
          <w:rFonts w:ascii="Arial" w:hAnsi="Arial" w:cs="Arial"/>
          <w:sz w:val="24"/>
          <w:szCs w:val="24"/>
        </w:rPr>
      </w:pPr>
    </w:p>
    <w:p w14:paraId="57C8BBE8" w14:textId="77777777" w:rsidR="00BB317C" w:rsidRDefault="00F97394"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t>2</w:t>
      </w:r>
      <w:r w:rsidR="00BC0518">
        <w:rPr>
          <w:rFonts w:ascii="Arial" w:hAnsi="Arial" w:cs="Arial"/>
          <w:sz w:val="24"/>
          <w:szCs w:val="24"/>
        </w:rPr>
        <w:t>.</w:t>
      </w:r>
      <w:r>
        <w:rPr>
          <w:rFonts w:ascii="Arial" w:hAnsi="Arial" w:cs="Arial"/>
          <w:sz w:val="24"/>
          <w:szCs w:val="24"/>
        </w:rPr>
        <w:t xml:space="preserve"> </w:t>
      </w:r>
      <w:r w:rsidR="000D129A">
        <w:rPr>
          <w:rFonts w:ascii="Arial" w:hAnsi="Arial" w:cs="Arial"/>
          <w:sz w:val="24"/>
          <w:szCs w:val="24"/>
        </w:rPr>
        <w:t xml:space="preserve"> </w:t>
      </w:r>
      <w:r w:rsidR="00557FC5">
        <w:rPr>
          <w:rFonts w:ascii="Arial" w:hAnsi="Arial" w:cs="Arial"/>
          <w:sz w:val="24"/>
          <w:szCs w:val="24"/>
        </w:rPr>
        <w:t>Después</w:t>
      </w:r>
      <w:r>
        <w:rPr>
          <w:rFonts w:ascii="Arial" w:hAnsi="Arial" w:cs="Arial"/>
          <w:sz w:val="24"/>
          <w:szCs w:val="24"/>
        </w:rPr>
        <w:t xml:space="preserve"> de hacer </w:t>
      </w:r>
      <w:r w:rsidR="00557FC5">
        <w:rPr>
          <w:rFonts w:ascii="Arial" w:hAnsi="Arial" w:cs="Arial"/>
          <w:sz w:val="24"/>
          <w:szCs w:val="24"/>
        </w:rPr>
        <w:t>clic</w:t>
      </w:r>
      <w:r>
        <w:rPr>
          <w:rFonts w:ascii="Arial" w:hAnsi="Arial" w:cs="Arial"/>
          <w:sz w:val="24"/>
          <w:szCs w:val="24"/>
        </w:rPr>
        <w:t xml:space="preserve"> en </w:t>
      </w:r>
      <w:r>
        <w:rPr>
          <w:rFonts w:ascii="Arial" w:hAnsi="Arial" w:cs="Arial"/>
          <w:i/>
          <w:sz w:val="24"/>
          <w:szCs w:val="24"/>
        </w:rPr>
        <w:t xml:space="preserve">OK </w:t>
      </w:r>
      <w:r>
        <w:rPr>
          <w:rFonts w:ascii="Arial" w:hAnsi="Arial" w:cs="Arial"/>
          <w:sz w:val="24"/>
          <w:szCs w:val="24"/>
        </w:rPr>
        <w:t xml:space="preserve">se muestra un formulario </w:t>
      </w:r>
      <w:r w:rsidR="00557FC5">
        <w:rPr>
          <w:rFonts w:ascii="Arial" w:hAnsi="Arial" w:cs="Arial"/>
          <w:sz w:val="24"/>
          <w:szCs w:val="24"/>
        </w:rPr>
        <w:t>vacío</w:t>
      </w:r>
      <w:r>
        <w:rPr>
          <w:rFonts w:ascii="Arial" w:hAnsi="Arial" w:cs="Arial"/>
          <w:sz w:val="24"/>
          <w:szCs w:val="24"/>
        </w:rPr>
        <w:t xml:space="preserve">. Hacer </w:t>
      </w:r>
      <w:r w:rsidR="00557FC5">
        <w:rPr>
          <w:rFonts w:ascii="Arial" w:hAnsi="Arial" w:cs="Arial"/>
          <w:sz w:val="24"/>
          <w:szCs w:val="24"/>
        </w:rPr>
        <w:t>clic</w:t>
      </w:r>
      <w:r>
        <w:rPr>
          <w:rFonts w:ascii="Arial" w:hAnsi="Arial" w:cs="Arial"/>
          <w:sz w:val="24"/>
          <w:szCs w:val="24"/>
        </w:rPr>
        <w:t xml:space="preserve"> en la flecha verde (Ejecutar) y se ejecutara la aplicación en blanco.</w:t>
      </w:r>
      <w:r w:rsidR="000D129A">
        <w:rPr>
          <w:rFonts w:ascii="Arial" w:hAnsi="Arial" w:cs="Arial"/>
          <w:sz w:val="24"/>
          <w:szCs w:val="24"/>
        </w:rPr>
        <w:t xml:space="preserve"> Ahora podemos ver que la aplicación funciona.</w:t>
      </w:r>
    </w:p>
    <w:p w14:paraId="4ADD9237" w14:textId="77777777" w:rsidR="000D129A" w:rsidRDefault="000D129A" w:rsidP="0002490B">
      <w:pPr>
        <w:pStyle w:val="Prrafodelista"/>
        <w:spacing w:before="20" w:after="20"/>
        <w:jc w:val="both"/>
        <w:rPr>
          <w:rFonts w:ascii="Arial" w:hAnsi="Arial" w:cs="Arial"/>
          <w:sz w:val="24"/>
          <w:szCs w:val="24"/>
        </w:rPr>
      </w:pPr>
    </w:p>
    <w:p w14:paraId="313F2724" w14:textId="68A830FB" w:rsidR="00B674CF" w:rsidRPr="00B674CF" w:rsidRDefault="000D129A"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t>3</w:t>
      </w:r>
      <w:r w:rsidR="00BC0518">
        <w:rPr>
          <w:rFonts w:ascii="Arial" w:hAnsi="Arial" w:cs="Arial"/>
          <w:sz w:val="24"/>
          <w:szCs w:val="24"/>
        </w:rPr>
        <w:t>.</w:t>
      </w:r>
      <w:r>
        <w:rPr>
          <w:rFonts w:ascii="Arial" w:hAnsi="Arial" w:cs="Arial"/>
          <w:sz w:val="24"/>
          <w:szCs w:val="24"/>
        </w:rPr>
        <w:t xml:space="preserve"> Seleccionamos con el botón derecho dentro del árbol del proyecto sobre “Sources files”, se desplegara un menú, </w:t>
      </w:r>
      <w:r w:rsidRPr="000D129A">
        <w:rPr>
          <w:rFonts w:ascii="Arial" w:hAnsi="Arial" w:cs="Arial"/>
          <w:i/>
          <w:sz w:val="24"/>
          <w:szCs w:val="24"/>
        </w:rPr>
        <w:t>“Add &gt; Existing Item”</w:t>
      </w:r>
      <w:r w:rsidR="00B674CF">
        <w:rPr>
          <w:rFonts w:ascii="Arial" w:hAnsi="Arial" w:cs="Arial"/>
          <w:i/>
          <w:sz w:val="24"/>
          <w:szCs w:val="24"/>
        </w:rPr>
        <w:t xml:space="preserve">. </w:t>
      </w:r>
      <w:r w:rsidR="00B674CF">
        <w:rPr>
          <w:rFonts w:ascii="Arial" w:hAnsi="Arial" w:cs="Arial"/>
          <w:sz w:val="24"/>
          <w:szCs w:val="24"/>
        </w:rPr>
        <w:t xml:space="preserve">Se abrirá una nueva ventana de Windows en donde se buscara dentro del directorio donde se </w:t>
      </w:r>
      <w:r w:rsidR="00557FC5">
        <w:rPr>
          <w:rFonts w:ascii="Arial" w:hAnsi="Arial" w:cs="Arial"/>
          <w:sz w:val="24"/>
          <w:szCs w:val="24"/>
        </w:rPr>
        <w:t>instaló</w:t>
      </w:r>
      <w:r w:rsidR="00B674CF">
        <w:rPr>
          <w:rFonts w:ascii="Arial" w:hAnsi="Arial" w:cs="Arial"/>
          <w:sz w:val="24"/>
          <w:szCs w:val="24"/>
        </w:rPr>
        <w:t xml:space="preserve"> la aplicación USB Suite, de las herramientas brindadas por Cypress, y elegimos el archivo CyAPI.lib. De esta forma se referencia la librería al proyecto. Este paso es mostrado en la </w:t>
      </w:r>
      <w:r w:rsidR="00B674CF" w:rsidRPr="004645C9">
        <w:rPr>
          <w:rFonts w:ascii="Arial" w:hAnsi="Arial" w:cs="Arial"/>
          <w:sz w:val="24"/>
          <w:szCs w:val="24"/>
        </w:rPr>
        <w:fldChar w:fldCharType="begin"/>
      </w:r>
      <w:r w:rsidR="00B674CF" w:rsidRPr="004645C9">
        <w:rPr>
          <w:rFonts w:ascii="Arial" w:hAnsi="Arial" w:cs="Arial"/>
          <w:sz w:val="24"/>
          <w:szCs w:val="24"/>
        </w:rPr>
        <w:instrText xml:space="preserve"> REF _Ref461999269 \h  \* MERGEFORMAT </w:instrText>
      </w:r>
      <w:r w:rsidR="00B674CF" w:rsidRPr="004645C9">
        <w:rPr>
          <w:rFonts w:ascii="Arial" w:hAnsi="Arial" w:cs="Arial"/>
          <w:sz w:val="24"/>
          <w:szCs w:val="24"/>
        </w:rPr>
      </w:r>
      <w:r w:rsidR="00B674CF"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18</w:t>
      </w:r>
      <w:r w:rsidR="00B674CF" w:rsidRPr="004645C9">
        <w:rPr>
          <w:rFonts w:ascii="Arial" w:hAnsi="Arial" w:cs="Arial"/>
          <w:sz w:val="24"/>
          <w:szCs w:val="24"/>
        </w:rPr>
        <w:fldChar w:fldCharType="end"/>
      </w:r>
      <w:r w:rsidR="00B674CF">
        <w:rPr>
          <w:rFonts w:ascii="Arial" w:hAnsi="Arial" w:cs="Arial"/>
          <w:sz w:val="24"/>
          <w:szCs w:val="24"/>
        </w:rPr>
        <w:t>.</w:t>
      </w:r>
    </w:p>
    <w:p w14:paraId="5ECD5DC7" w14:textId="77777777" w:rsidR="00B674CF" w:rsidRPr="00B674CF" w:rsidRDefault="00B674CF" w:rsidP="00FD096B">
      <w:pPr>
        <w:pStyle w:val="Prrafodelista"/>
        <w:spacing w:before="20" w:after="20"/>
        <w:rPr>
          <w:rFonts w:ascii="Arial" w:hAnsi="Arial" w:cs="Arial"/>
          <w:sz w:val="24"/>
          <w:szCs w:val="24"/>
        </w:rPr>
      </w:pPr>
    </w:p>
    <w:p w14:paraId="079382FF" w14:textId="77777777" w:rsidR="00B674CF" w:rsidRDefault="00B674CF" w:rsidP="00FD096B">
      <w:pPr>
        <w:pStyle w:val="Prrafodelista"/>
        <w:keepNext/>
        <w:spacing w:before="20" w:after="20"/>
        <w:jc w:val="center"/>
      </w:pPr>
      <w:r w:rsidRPr="00B674CF">
        <w:rPr>
          <w:rFonts w:ascii="Arial" w:hAnsi="Arial" w:cs="Arial"/>
          <w:noProof/>
          <w:sz w:val="24"/>
          <w:szCs w:val="24"/>
          <w:lang w:val="es-ES" w:eastAsia="es-ES"/>
        </w:rPr>
        <w:lastRenderedPageBreak/>
        <w:drawing>
          <wp:inline distT="0" distB="0" distL="0" distR="0" wp14:anchorId="7DF3170B" wp14:editId="71C7F38F">
            <wp:extent cx="5095875" cy="48387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5875" cy="4838700"/>
                    </a:xfrm>
                    <a:prstGeom prst="rect">
                      <a:avLst/>
                    </a:prstGeom>
                    <a:noFill/>
                    <a:ln>
                      <a:noFill/>
                    </a:ln>
                  </pic:spPr>
                </pic:pic>
              </a:graphicData>
            </a:graphic>
          </wp:inline>
        </w:drawing>
      </w:r>
    </w:p>
    <w:p w14:paraId="41153319" w14:textId="77777777" w:rsidR="00B674CF" w:rsidRPr="00B674CF" w:rsidRDefault="00B674CF" w:rsidP="00FD096B">
      <w:pPr>
        <w:pStyle w:val="Descripcin"/>
        <w:spacing w:before="20" w:after="20"/>
        <w:jc w:val="center"/>
        <w:rPr>
          <w:rFonts w:ascii="Arial" w:hAnsi="Arial" w:cs="Arial"/>
          <w:sz w:val="24"/>
          <w:szCs w:val="24"/>
        </w:rPr>
      </w:pPr>
      <w:bookmarkStart w:id="55" w:name="_Ref461999269"/>
      <w:bookmarkStart w:id="56" w:name="_Toc465465574"/>
      <w:r>
        <w:t xml:space="preserve">Figura </w:t>
      </w:r>
      <w:r>
        <w:fldChar w:fldCharType="begin"/>
      </w:r>
      <w:r>
        <w:instrText xml:space="preserve"> SEQ Figura \* ARABIC </w:instrText>
      </w:r>
      <w:r>
        <w:fldChar w:fldCharType="separate"/>
      </w:r>
      <w:r w:rsidR="003F5D41">
        <w:rPr>
          <w:noProof/>
        </w:rPr>
        <w:t>18</w:t>
      </w:r>
      <w:r>
        <w:fldChar w:fldCharType="end"/>
      </w:r>
      <w:bookmarkEnd w:id="55"/>
      <w:r>
        <w:t>: Añadir la CyAPI.lib al proyecto</w:t>
      </w:r>
      <w:bookmarkEnd w:id="56"/>
    </w:p>
    <w:p w14:paraId="65562457" w14:textId="77777777" w:rsidR="00BB317C" w:rsidRDefault="00BB317C" w:rsidP="0002490B">
      <w:pPr>
        <w:spacing w:before="20" w:after="20"/>
        <w:jc w:val="both"/>
        <w:rPr>
          <w:rFonts w:ascii="Arial" w:hAnsi="Arial" w:cs="Arial"/>
          <w:sz w:val="24"/>
          <w:szCs w:val="24"/>
        </w:rPr>
      </w:pPr>
    </w:p>
    <w:p w14:paraId="34BD0AC7" w14:textId="77777777" w:rsidR="00B674CF" w:rsidRDefault="00B674CF"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t>4</w:t>
      </w:r>
      <w:r w:rsidR="00BC0518">
        <w:rPr>
          <w:rFonts w:ascii="Arial" w:hAnsi="Arial" w:cs="Arial"/>
          <w:sz w:val="24"/>
          <w:szCs w:val="24"/>
        </w:rPr>
        <w:t>.</w:t>
      </w:r>
      <w:r>
        <w:rPr>
          <w:rFonts w:ascii="Arial" w:hAnsi="Arial" w:cs="Arial"/>
          <w:sz w:val="24"/>
          <w:szCs w:val="24"/>
        </w:rPr>
        <w:t xml:space="preserve"> </w:t>
      </w:r>
      <w:r w:rsidR="00BC0518">
        <w:rPr>
          <w:rFonts w:ascii="Arial" w:hAnsi="Arial" w:cs="Arial"/>
          <w:sz w:val="24"/>
          <w:szCs w:val="24"/>
        </w:rPr>
        <w:t xml:space="preserve">Sobre el formulario </w:t>
      </w:r>
      <w:r w:rsidR="00557FC5">
        <w:rPr>
          <w:rFonts w:ascii="Arial" w:hAnsi="Arial" w:cs="Arial"/>
          <w:sz w:val="24"/>
          <w:szCs w:val="24"/>
        </w:rPr>
        <w:t>vacío</w:t>
      </w:r>
      <w:r w:rsidR="00BC0518">
        <w:rPr>
          <w:rFonts w:ascii="Arial" w:hAnsi="Arial" w:cs="Arial"/>
          <w:sz w:val="24"/>
          <w:szCs w:val="24"/>
        </w:rPr>
        <w:t xml:space="preserve"> se hace </w:t>
      </w:r>
      <w:r w:rsidR="00557FC5">
        <w:rPr>
          <w:rFonts w:ascii="Arial" w:hAnsi="Arial" w:cs="Arial"/>
          <w:sz w:val="24"/>
          <w:szCs w:val="24"/>
        </w:rPr>
        <w:t>clic</w:t>
      </w:r>
      <w:r w:rsidR="00BC0518">
        <w:rPr>
          <w:rFonts w:ascii="Arial" w:hAnsi="Arial" w:cs="Arial"/>
          <w:sz w:val="24"/>
          <w:szCs w:val="24"/>
        </w:rPr>
        <w:t xml:space="preserve"> con el botón derecho y se selecciona “View Code”, nos mostrara el código de </w:t>
      </w:r>
      <w:r w:rsidR="00557FC5">
        <w:rPr>
          <w:rFonts w:ascii="Arial" w:hAnsi="Arial" w:cs="Arial"/>
          <w:sz w:val="24"/>
          <w:szCs w:val="24"/>
        </w:rPr>
        <w:t>ejecución</w:t>
      </w:r>
      <w:r w:rsidR="00BC0518">
        <w:rPr>
          <w:rFonts w:ascii="Arial" w:hAnsi="Arial" w:cs="Arial"/>
          <w:sz w:val="24"/>
          <w:szCs w:val="24"/>
        </w:rPr>
        <w:t xml:space="preserve"> del formulario. El programa ya incluye algunas líneas de código para generar el formulario. Al comienzo del código arriba de todo se muestran las directivas “using Namespace”. Se agrega el código las siguientes líneas después de la línea #pragma:</w:t>
      </w:r>
    </w:p>
    <w:p w14:paraId="535340B8" w14:textId="77777777" w:rsidR="00BC0518" w:rsidRPr="00D444F3" w:rsidRDefault="00BC0518" w:rsidP="00FD096B">
      <w:pPr>
        <w:pStyle w:val="Prrafodelista"/>
        <w:spacing w:before="20" w:after="20"/>
        <w:rPr>
          <w:rFonts w:ascii="Arial" w:hAnsi="Arial" w:cs="Arial"/>
          <w:sz w:val="24"/>
          <w:szCs w:val="24"/>
          <w:lang w:val="en-US"/>
        </w:rPr>
      </w:pPr>
      <w:r w:rsidRPr="00D444F3">
        <w:rPr>
          <w:rFonts w:ascii="Arial" w:hAnsi="Arial" w:cs="Arial"/>
          <w:sz w:val="24"/>
          <w:szCs w:val="24"/>
          <w:lang w:val="en-US"/>
        </w:rPr>
        <w:t>#include &lt;</w:t>
      </w:r>
      <w:proofErr w:type="spellStart"/>
      <w:r w:rsidRPr="00D444F3">
        <w:rPr>
          <w:rFonts w:ascii="Arial" w:hAnsi="Arial" w:cs="Arial"/>
          <w:sz w:val="24"/>
          <w:szCs w:val="24"/>
          <w:lang w:val="en-US"/>
        </w:rPr>
        <w:t>wtypes.h</w:t>
      </w:r>
      <w:proofErr w:type="spellEnd"/>
      <w:r w:rsidRPr="00D444F3">
        <w:rPr>
          <w:rFonts w:ascii="Arial" w:hAnsi="Arial" w:cs="Arial"/>
          <w:sz w:val="24"/>
          <w:szCs w:val="24"/>
          <w:lang w:val="en-US"/>
        </w:rPr>
        <w:t>&gt;</w:t>
      </w:r>
    </w:p>
    <w:p w14:paraId="3BE6B72C" w14:textId="77777777" w:rsidR="00BB317C" w:rsidRPr="00D444F3" w:rsidRDefault="00BC0518" w:rsidP="00FD096B">
      <w:pPr>
        <w:spacing w:before="20" w:after="20"/>
        <w:rPr>
          <w:rFonts w:ascii="Arial" w:hAnsi="Arial" w:cs="Arial"/>
          <w:sz w:val="24"/>
          <w:szCs w:val="24"/>
          <w:lang w:val="en-US"/>
        </w:rPr>
      </w:pPr>
      <w:r w:rsidRPr="00D444F3">
        <w:rPr>
          <w:rFonts w:ascii="Arial" w:hAnsi="Arial" w:cs="Arial"/>
          <w:sz w:val="24"/>
          <w:szCs w:val="24"/>
          <w:lang w:val="en-US"/>
        </w:rPr>
        <w:tab/>
        <w:t>#include &lt;</w:t>
      </w:r>
      <w:proofErr w:type="spellStart"/>
      <w:r w:rsidRPr="00D444F3">
        <w:rPr>
          <w:rFonts w:ascii="Arial" w:hAnsi="Arial" w:cs="Arial"/>
          <w:sz w:val="24"/>
          <w:szCs w:val="24"/>
          <w:lang w:val="en-US"/>
        </w:rPr>
        <w:t>dbt.h</w:t>
      </w:r>
      <w:proofErr w:type="spellEnd"/>
      <w:r w:rsidRPr="00D444F3">
        <w:rPr>
          <w:rFonts w:ascii="Arial" w:hAnsi="Arial" w:cs="Arial"/>
          <w:sz w:val="24"/>
          <w:szCs w:val="24"/>
          <w:lang w:val="en-US"/>
        </w:rPr>
        <w:t>&gt;</w:t>
      </w:r>
    </w:p>
    <w:p w14:paraId="1D0DF525" w14:textId="77777777" w:rsidR="00BC0518" w:rsidRDefault="00BC0518" w:rsidP="0002490B">
      <w:pPr>
        <w:spacing w:before="20" w:after="20"/>
        <w:jc w:val="both"/>
        <w:rPr>
          <w:rFonts w:ascii="Arial" w:hAnsi="Arial" w:cs="Arial"/>
          <w:sz w:val="24"/>
          <w:szCs w:val="24"/>
        </w:rPr>
      </w:pPr>
      <w:r w:rsidRPr="00D444F3">
        <w:rPr>
          <w:rFonts w:ascii="Arial" w:hAnsi="Arial" w:cs="Arial"/>
          <w:sz w:val="24"/>
          <w:szCs w:val="24"/>
          <w:lang w:val="en-US"/>
        </w:rPr>
        <w:tab/>
      </w:r>
      <w:r>
        <w:rPr>
          <w:rFonts w:ascii="Arial" w:hAnsi="Arial" w:cs="Arial"/>
          <w:sz w:val="24"/>
          <w:szCs w:val="24"/>
        </w:rPr>
        <w:t xml:space="preserve">Estos dos encabezados son necesarios para los tipos de datos primitivos en </w:t>
      </w:r>
      <w:r>
        <w:rPr>
          <w:rFonts w:ascii="Arial" w:hAnsi="Arial" w:cs="Arial"/>
          <w:sz w:val="24"/>
          <w:szCs w:val="24"/>
        </w:rPr>
        <w:tab/>
        <w:t>CyAPI.h y los eventos PnP respectivos.</w:t>
      </w:r>
    </w:p>
    <w:p w14:paraId="3B823DF8" w14:textId="77777777" w:rsidR="00BC0518" w:rsidRDefault="00BC0518" w:rsidP="0002490B">
      <w:pPr>
        <w:spacing w:before="20" w:after="20"/>
        <w:jc w:val="both"/>
        <w:rPr>
          <w:rFonts w:ascii="Arial" w:hAnsi="Arial" w:cs="Arial"/>
          <w:sz w:val="24"/>
          <w:szCs w:val="24"/>
        </w:rPr>
      </w:pPr>
    </w:p>
    <w:p w14:paraId="0E902F69" w14:textId="77777777" w:rsidR="009B0A1E" w:rsidRDefault="00BC0518"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t>5</w:t>
      </w:r>
      <w:r w:rsidR="009B0A1E">
        <w:rPr>
          <w:rFonts w:ascii="Arial" w:hAnsi="Arial" w:cs="Arial"/>
          <w:sz w:val="24"/>
          <w:szCs w:val="24"/>
        </w:rPr>
        <w:t xml:space="preserve">. </w:t>
      </w:r>
      <w:r w:rsidR="00557FC5">
        <w:rPr>
          <w:rFonts w:ascii="Arial" w:hAnsi="Arial" w:cs="Arial"/>
          <w:sz w:val="24"/>
          <w:szCs w:val="24"/>
        </w:rPr>
        <w:t>Después</w:t>
      </w:r>
      <w:r w:rsidR="009B0A1E">
        <w:rPr>
          <w:rFonts w:ascii="Arial" w:hAnsi="Arial" w:cs="Arial"/>
          <w:sz w:val="24"/>
          <w:szCs w:val="24"/>
        </w:rPr>
        <w:t xml:space="preserve"> de referenciar</w:t>
      </w:r>
      <w:r>
        <w:rPr>
          <w:rFonts w:ascii="Arial" w:hAnsi="Arial" w:cs="Arial"/>
          <w:sz w:val="24"/>
          <w:szCs w:val="24"/>
        </w:rPr>
        <w:t xml:space="preserve"> la librería CyAPI.lib como se describió anteriormente, se debe exponer la interface hacia ella. Esto lo </w:t>
      </w:r>
      <w:r w:rsidR="009B0A1E">
        <w:rPr>
          <w:rFonts w:ascii="Arial" w:hAnsi="Arial" w:cs="Arial"/>
          <w:sz w:val="24"/>
          <w:szCs w:val="24"/>
        </w:rPr>
        <w:t xml:space="preserve">hacemos incluyendo la </w:t>
      </w:r>
      <w:r w:rsidR="00557FC5">
        <w:rPr>
          <w:rFonts w:ascii="Arial" w:hAnsi="Arial" w:cs="Arial"/>
          <w:sz w:val="24"/>
          <w:szCs w:val="24"/>
        </w:rPr>
        <w:t>dirección</w:t>
      </w:r>
      <w:r w:rsidR="009B0A1E">
        <w:rPr>
          <w:rFonts w:ascii="Arial" w:hAnsi="Arial" w:cs="Arial"/>
          <w:sz w:val="24"/>
          <w:szCs w:val="24"/>
        </w:rPr>
        <w:t xml:space="preserve"> a la referencia CyAPI.h, lo cual permite tener acceso a la clase. Para esto se hace </w:t>
      </w:r>
      <w:r w:rsidR="00557FC5">
        <w:rPr>
          <w:rFonts w:ascii="Arial" w:hAnsi="Arial" w:cs="Arial"/>
          <w:sz w:val="24"/>
          <w:szCs w:val="24"/>
        </w:rPr>
        <w:t>clic</w:t>
      </w:r>
      <w:r w:rsidR="009B0A1E">
        <w:rPr>
          <w:rFonts w:ascii="Arial" w:hAnsi="Arial" w:cs="Arial"/>
          <w:sz w:val="24"/>
          <w:szCs w:val="24"/>
        </w:rPr>
        <w:t xml:space="preserve"> en </w:t>
      </w:r>
      <w:r w:rsidR="009B0A1E">
        <w:rPr>
          <w:rFonts w:ascii="Arial" w:hAnsi="Arial" w:cs="Arial"/>
          <w:b/>
          <w:i/>
          <w:sz w:val="24"/>
          <w:szCs w:val="24"/>
        </w:rPr>
        <w:t xml:space="preserve">Project &gt; Properties. </w:t>
      </w:r>
      <w:r w:rsidR="009B0A1E">
        <w:rPr>
          <w:rFonts w:ascii="Arial" w:hAnsi="Arial" w:cs="Arial"/>
          <w:sz w:val="24"/>
          <w:szCs w:val="24"/>
        </w:rPr>
        <w:t xml:space="preserve"> En el cuadro de dialogo seleccionamos </w:t>
      </w:r>
      <w:r w:rsidR="009B0A1E">
        <w:rPr>
          <w:rFonts w:ascii="Arial" w:hAnsi="Arial" w:cs="Arial"/>
          <w:b/>
          <w:i/>
          <w:sz w:val="24"/>
          <w:szCs w:val="24"/>
        </w:rPr>
        <w:t xml:space="preserve">Configuration Properties &gt; C/C++ &gt; General &gt; AdditionalInclude Directories. </w:t>
      </w:r>
      <w:r w:rsidR="00557FC5">
        <w:rPr>
          <w:rFonts w:ascii="Arial" w:hAnsi="Arial" w:cs="Arial"/>
          <w:sz w:val="24"/>
          <w:szCs w:val="24"/>
        </w:rPr>
        <w:t>Allí</w:t>
      </w:r>
      <w:r w:rsidR="009B0A1E">
        <w:rPr>
          <w:rFonts w:ascii="Arial" w:hAnsi="Arial" w:cs="Arial"/>
          <w:sz w:val="24"/>
          <w:szCs w:val="24"/>
        </w:rPr>
        <w:t xml:space="preserve"> apuntamos el directorio donde se encuentra el archivo CyAPI.h del directorio de instalación del Cypress USB Suite (CyAPI/inc) y hacemos </w:t>
      </w:r>
      <w:r w:rsidR="00557FC5">
        <w:rPr>
          <w:rFonts w:ascii="Arial" w:hAnsi="Arial" w:cs="Arial"/>
          <w:sz w:val="24"/>
          <w:szCs w:val="24"/>
        </w:rPr>
        <w:t>clic</w:t>
      </w:r>
      <w:r w:rsidR="009B0A1E">
        <w:rPr>
          <w:rFonts w:ascii="Arial" w:hAnsi="Arial" w:cs="Arial"/>
          <w:sz w:val="24"/>
          <w:szCs w:val="24"/>
        </w:rPr>
        <w:t xml:space="preserve"> en </w:t>
      </w:r>
      <w:r w:rsidR="009B0A1E">
        <w:rPr>
          <w:rFonts w:ascii="Arial" w:hAnsi="Arial" w:cs="Arial"/>
          <w:b/>
          <w:i/>
          <w:sz w:val="24"/>
          <w:szCs w:val="24"/>
        </w:rPr>
        <w:t>OK.</w:t>
      </w:r>
    </w:p>
    <w:p w14:paraId="4C777A3A" w14:textId="77777777" w:rsidR="009B0A1E" w:rsidRDefault="009B0A1E" w:rsidP="0002490B">
      <w:pPr>
        <w:spacing w:before="20" w:after="20"/>
        <w:jc w:val="both"/>
        <w:rPr>
          <w:rFonts w:ascii="Arial" w:hAnsi="Arial" w:cs="Arial"/>
          <w:sz w:val="24"/>
          <w:szCs w:val="24"/>
        </w:rPr>
      </w:pPr>
    </w:p>
    <w:p w14:paraId="1E98EDEC" w14:textId="22457A73" w:rsidR="009B0A1E" w:rsidRPr="009B0A1E" w:rsidRDefault="009B0A1E"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lastRenderedPageBreak/>
        <w:t xml:space="preserve">6. Nuevamente se hace </w:t>
      </w:r>
      <w:r w:rsidR="00557FC5">
        <w:rPr>
          <w:rFonts w:ascii="Arial" w:hAnsi="Arial" w:cs="Arial"/>
          <w:sz w:val="24"/>
          <w:szCs w:val="24"/>
        </w:rPr>
        <w:t>clic</w:t>
      </w:r>
      <w:r>
        <w:rPr>
          <w:rFonts w:ascii="Arial" w:hAnsi="Arial" w:cs="Arial"/>
          <w:sz w:val="24"/>
          <w:szCs w:val="24"/>
        </w:rPr>
        <w:t xml:space="preserve"> en </w:t>
      </w:r>
      <w:r>
        <w:rPr>
          <w:rFonts w:ascii="Arial" w:hAnsi="Arial" w:cs="Arial"/>
          <w:b/>
          <w:i/>
          <w:sz w:val="24"/>
          <w:szCs w:val="24"/>
        </w:rPr>
        <w:t xml:space="preserve">Project &gt; Properties. </w:t>
      </w:r>
      <w:r>
        <w:rPr>
          <w:rFonts w:ascii="Arial" w:hAnsi="Arial" w:cs="Arial"/>
          <w:sz w:val="24"/>
          <w:szCs w:val="24"/>
        </w:rPr>
        <w:t xml:space="preserve"> En el cuadro de dialogo seleccionamos </w:t>
      </w:r>
      <w:r>
        <w:rPr>
          <w:rFonts w:ascii="Arial" w:hAnsi="Arial" w:cs="Arial"/>
          <w:b/>
          <w:i/>
          <w:sz w:val="24"/>
          <w:szCs w:val="24"/>
        </w:rPr>
        <w:t xml:space="preserve">Configuration Properties &gt; Linker &gt; Input &gt; Additional Dependencies </w:t>
      </w:r>
      <w:r>
        <w:rPr>
          <w:rFonts w:ascii="Arial" w:hAnsi="Arial" w:cs="Arial"/>
          <w:sz w:val="24"/>
          <w:szCs w:val="24"/>
        </w:rPr>
        <w:t xml:space="preserve">y escribimos </w:t>
      </w:r>
      <w:r>
        <w:rPr>
          <w:rFonts w:ascii="Arial" w:hAnsi="Arial" w:cs="Arial"/>
          <w:b/>
          <w:i/>
          <w:sz w:val="24"/>
          <w:szCs w:val="24"/>
        </w:rPr>
        <w:t xml:space="preserve">user32.lib </w:t>
      </w:r>
      <w:r>
        <w:rPr>
          <w:rFonts w:ascii="Arial" w:hAnsi="Arial" w:cs="Arial"/>
          <w:sz w:val="24"/>
          <w:szCs w:val="24"/>
        </w:rPr>
        <w:t xml:space="preserve">como es mostrado en la </w:t>
      </w:r>
      <w:r w:rsidRPr="004645C9">
        <w:rPr>
          <w:rFonts w:ascii="Arial" w:hAnsi="Arial" w:cs="Arial"/>
          <w:sz w:val="24"/>
          <w:szCs w:val="24"/>
        </w:rPr>
        <w:fldChar w:fldCharType="begin"/>
      </w:r>
      <w:r w:rsidRPr="004645C9">
        <w:rPr>
          <w:rFonts w:ascii="Arial" w:hAnsi="Arial" w:cs="Arial"/>
          <w:sz w:val="24"/>
          <w:szCs w:val="24"/>
        </w:rPr>
        <w:instrText xml:space="preserve"> REF _Ref462001153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19</w:t>
      </w:r>
      <w:r w:rsidRPr="004645C9">
        <w:rPr>
          <w:rFonts w:ascii="Arial" w:hAnsi="Arial" w:cs="Arial"/>
          <w:sz w:val="24"/>
          <w:szCs w:val="24"/>
        </w:rPr>
        <w:fldChar w:fldCharType="end"/>
      </w:r>
      <w:r>
        <w:rPr>
          <w:rFonts w:ascii="Arial" w:hAnsi="Arial" w:cs="Arial"/>
          <w:sz w:val="24"/>
          <w:szCs w:val="24"/>
        </w:rPr>
        <w:t>.</w:t>
      </w:r>
    </w:p>
    <w:p w14:paraId="6BEC2AF5" w14:textId="77777777" w:rsidR="009B0A1E" w:rsidRDefault="009B0A1E" w:rsidP="00FD096B">
      <w:pPr>
        <w:spacing w:before="20" w:after="20"/>
        <w:rPr>
          <w:rFonts w:ascii="Arial" w:hAnsi="Arial" w:cs="Arial"/>
          <w:sz w:val="24"/>
          <w:szCs w:val="24"/>
        </w:rPr>
      </w:pPr>
    </w:p>
    <w:p w14:paraId="5E38E9FF" w14:textId="77777777" w:rsidR="009B0A1E" w:rsidRDefault="009B0A1E" w:rsidP="00FD096B">
      <w:pPr>
        <w:keepNext/>
        <w:spacing w:before="20" w:after="20"/>
        <w:jc w:val="center"/>
      </w:pPr>
      <w:r w:rsidRPr="009B0A1E">
        <w:rPr>
          <w:rFonts w:ascii="Arial" w:hAnsi="Arial" w:cs="Arial"/>
          <w:noProof/>
          <w:sz w:val="24"/>
          <w:szCs w:val="24"/>
          <w:lang w:val="es-ES" w:eastAsia="es-ES"/>
        </w:rPr>
        <w:drawing>
          <wp:inline distT="0" distB="0" distL="0" distR="0" wp14:anchorId="1ED7AAD0" wp14:editId="52C0BCC3">
            <wp:extent cx="4608359" cy="3190875"/>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5194" cy="3195608"/>
                    </a:xfrm>
                    <a:prstGeom prst="rect">
                      <a:avLst/>
                    </a:prstGeom>
                    <a:noFill/>
                    <a:ln>
                      <a:noFill/>
                    </a:ln>
                  </pic:spPr>
                </pic:pic>
              </a:graphicData>
            </a:graphic>
          </wp:inline>
        </w:drawing>
      </w:r>
    </w:p>
    <w:p w14:paraId="4875B22E" w14:textId="77777777" w:rsidR="009B0A1E" w:rsidRPr="009B0A1E" w:rsidRDefault="009B0A1E" w:rsidP="00FD096B">
      <w:pPr>
        <w:pStyle w:val="Descripcin"/>
        <w:spacing w:before="20" w:after="20"/>
        <w:jc w:val="center"/>
        <w:rPr>
          <w:rFonts w:ascii="Arial" w:hAnsi="Arial" w:cs="Arial"/>
          <w:sz w:val="24"/>
          <w:szCs w:val="24"/>
        </w:rPr>
      </w:pPr>
      <w:bookmarkStart w:id="57" w:name="_Ref462001153"/>
      <w:bookmarkStart w:id="58" w:name="_Toc465465575"/>
      <w:r>
        <w:t xml:space="preserve">Figura </w:t>
      </w:r>
      <w:r>
        <w:fldChar w:fldCharType="begin"/>
      </w:r>
      <w:r>
        <w:instrText xml:space="preserve"> SEQ Figura \* ARABIC </w:instrText>
      </w:r>
      <w:r>
        <w:fldChar w:fldCharType="separate"/>
      </w:r>
      <w:r w:rsidR="003F5D41">
        <w:rPr>
          <w:noProof/>
        </w:rPr>
        <w:t>19</w:t>
      </w:r>
      <w:r>
        <w:fldChar w:fldCharType="end"/>
      </w:r>
      <w:bookmarkEnd w:id="57"/>
      <w:r>
        <w:t>: Configuración adicional del proyecto VS2010</w:t>
      </w:r>
      <w:bookmarkEnd w:id="58"/>
    </w:p>
    <w:p w14:paraId="664160AE" w14:textId="77777777" w:rsidR="00263A97" w:rsidRDefault="00263A97" w:rsidP="0002490B">
      <w:pPr>
        <w:pStyle w:val="Prrafodelista"/>
        <w:numPr>
          <w:ilvl w:val="0"/>
          <w:numId w:val="4"/>
        </w:numPr>
        <w:spacing w:before="20" w:after="20"/>
        <w:jc w:val="both"/>
        <w:rPr>
          <w:rFonts w:ascii="Arial" w:hAnsi="Arial" w:cs="Arial"/>
          <w:sz w:val="24"/>
          <w:szCs w:val="24"/>
        </w:rPr>
      </w:pPr>
      <w:r w:rsidRPr="00263A97">
        <w:rPr>
          <w:rFonts w:ascii="Arial" w:hAnsi="Arial" w:cs="Arial"/>
          <w:sz w:val="24"/>
          <w:szCs w:val="24"/>
        </w:rPr>
        <w:t xml:space="preserve">7. Agregamos el encabezado </w:t>
      </w:r>
      <w:r w:rsidRPr="00263A97">
        <w:rPr>
          <w:rFonts w:ascii="Arial" w:hAnsi="Arial" w:cs="Arial"/>
          <w:i/>
          <w:sz w:val="24"/>
          <w:szCs w:val="24"/>
        </w:rPr>
        <w:t xml:space="preserve">#include &lt;CyAPI.h&gt; </w:t>
      </w:r>
      <w:r w:rsidRPr="00263A97">
        <w:rPr>
          <w:rFonts w:ascii="Arial" w:hAnsi="Arial" w:cs="Arial"/>
          <w:sz w:val="24"/>
          <w:szCs w:val="24"/>
        </w:rPr>
        <w:t xml:space="preserve">junto con los demás al comienzo del proyecto. Luego vamos nuevamente a </w:t>
      </w:r>
      <w:r w:rsidRPr="00263A97">
        <w:rPr>
          <w:rFonts w:ascii="Arial" w:hAnsi="Arial" w:cs="Arial"/>
          <w:b/>
          <w:i/>
          <w:sz w:val="24"/>
          <w:szCs w:val="24"/>
        </w:rPr>
        <w:t xml:space="preserve">Project &gt; Properties. </w:t>
      </w:r>
      <w:r w:rsidRPr="00263A97">
        <w:rPr>
          <w:rFonts w:ascii="Arial" w:hAnsi="Arial" w:cs="Arial"/>
          <w:sz w:val="24"/>
          <w:szCs w:val="24"/>
        </w:rPr>
        <w:t xml:space="preserve"> En el cuadro de dialogo seleccionamos </w:t>
      </w:r>
      <w:r w:rsidRPr="00263A97">
        <w:rPr>
          <w:rFonts w:ascii="Arial" w:hAnsi="Arial" w:cs="Arial"/>
          <w:b/>
          <w:i/>
          <w:sz w:val="24"/>
          <w:szCs w:val="24"/>
        </w:rPr>
        <w:t xml:space="preserve">Configuration Properties &gt; General &gt; Common Languaje Runtime Support </w:t>
      </w:r>
      <w:r w:rsidRPr="00263A97">
        <w:rPr>
          <w:rFonts w:ascii="Arial" w:hAnsi="Arial" w:cs="Arial"/>
          <w:sz w:val="24"/>
          <w:szCs w:val="24"/>
        </w:rPr>
        <w:t xml:space="preserve">y seleccionamos del menú desplegable </w:t>
      </w:r>
      <w:r w:rsidRPr="00263A97">
        <w:rPr>
          <w:rFonts w:ascii="Arial" w:hAnsi="Arial" w:cs="Arial"/>
          <w:b/>
          <w:i/>
          <w:sz w:val="24"/>
          <w:szCs w:val="24"/>
        </w:rPr>
        <w:t xml:space="preserve">Common Langueje Runtime Support (/clr) </w:t>
      </w:r>
      <w:r w:rsidRPr="00263A97">
        <w:rPr>
          <w:rFonts w:ascii="Arial" w:hAnsi="Arial" w:cs="Arial"/>
          <w:sz w:val="24"/>
          <w:szCs w:val="24"/>
        </w:rPr>
        <w:t>como se muestra en la</w:t>
      </w:r>
      <w:r>
        <w:rPr>
          <w:rFonts w:ascii="Arial" w:hAnsi="Arial" w:cs="Arial"/>
          <w:sz w:val="24"/>
          <w:szCs w:val="24"/>
        </w:rPr>
        <w:t xml:space="preserve"> </w:t>
      </w:r>
      <w:r w:rsidRPr="004645C9">
        <w:rPr>
          <w:rFonts w:ascii="Arial" w:hAnsi="Arial" w:cs="Arial"/>
          <w:sz w:val="24"/>
          <w:szCs w:val="24"/>
        </w:rPr>
        <w:fldChar w:fldCharType="begin"/>
      </w:r>
      <w:r w:rsidRPr="004645C9">
        <w:rPr>
          <w:rFonts w:ascii="Arial" w:hAnsi="Arial" w:cs="Arial"/>
          <w:sz w:val="24"/>
          <w:szCs w:val="24"/>
        </w:rPr>
        <w:instrText xml:space="preserve"> REF _Ref462001694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20</w:t>
      </w:r>
      <w:r w:rsidRPr="004645C9">
        <w:rPr>
          <w:rFonts w:ascii="Arial" w:hAnsi="Arial" w:cs="Arial"/>
          <w:sz w:val="24"/>
          <w:szCs w:val="24"/>
        </w:rPr>
        <w:fldChar w:fldCharType="end"/>
      </w:r>
      <w:r>
        <w:rPr>
          <w:rFonts w:ascii="Arial" w:hAnsi="Arial" w:cs="Arial"/>
          <w:sz w:val="24"/>
          <w:szCs w:val="24"/>
        </w:rPr>
        <w:t>.</w:t>
      </w:r>
    </w:p>
    <w:p w14:paraId="7526E879" w14:textId="77777777" w:rsidR="00263A97" w:rsidRPr="00263A97" w:rsidRDefault="00263A97" w:rsidP="00FD096B">
      <w:pPr>
        <w:pStyle w:val="Prrafodelista"/>
        <w:spacing w:before="20" w:after="20"/>
        <w:rPr>
          <w:rFonts w:ascii="Arial" w:hAnsi="Arial" w:cs="Arial"/>
          <w:sz w:val="24"/>
          <w:szCs w:val="24"/>
        </w:rPr>
      </w:pPr>
    </w:p>
    <w:p w14:paraId="70B14E0F" w14:textId="77777777" w:rsidR="00263A97" w:rsidRDefault="00263A97" w:rsidP="00FD096B">
      <w:pPr>
        <w:keepNext/>
        <w:spacing w:before="20" w:after="20"/>
        <w:jc w:val="center"/>
      </w:pPr>
      <w:r w:rsidRPr="00263A97">
        <w:rPr>
          <w:rFonts w:ascii="Arial" w:hAnsi="Arial" w:cs="Arial"/>
          <w:noProof/>
          <w:sz w:val="24"/>
          <w:szCs w:val="24"/>
          <w:lang w:val="es-ES" w:eastAsia="es-ES"/>
        </w:rPr>
        <w:drawing>
          <wp:inline distT="0" distB="0" distL="0" distR="0" wp14:anchorId="47165E74" wp14:editId="40326B45">
            <wp:extent cx="4638675" cy="322906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5348" cy="3240670"/>
                    </a:xfrm>
                    <a:prstGeom prst="rect">
                      <a:avLst/>
                    </a:prstGeom>
                    <a:noFill/>
                    <a:ln>
                      <a:noFill/>
                    </a:ln>
                  </pic:spPr>
                </pic:pic>
              </a:graphicData>
            </a:graphic>
          </wp:inline>
        </w:drawing>
      </w:r>
    </w:p>
    <w:p w14:paraId="5D0C8910" w14:textId="77777777" w:rsidR="00263A97" w:rsidRDefault="00263A97" w:rsidP="00FD096B">
      <w:pPr>
        <w:pStyle w:val="Descripcin"/>
        <w:spacing w:before="20" w:after="20"/>
        <w:jc w:val="center"/>
        <w:rPr>
          <w:rFonts w:ascii="Arial" w:hAnsi="Arial" w:cs="Arial"/>
          <w:sz w:val="24"/>
          <w:szCs w:val="24"/>
        </w:rPr>
      </w:pPr>
      <w:bookmarkStart w:id="59" w:name="_Ref462001694"/>
      <w:bookmarkStart w:id="60" w:name="_Toc465465576"/>
      <w:r>
        <w:t xml:space="preserve">Figura </w:t>
      </w:r>
      <w:r>
        <w:fldChar w:fldCharType="begin"/>
      </w:r>
      <w:r>
        <w:instrText xml:space="preserve"> SEQ Figura \* ARABIC </w:instrText>
      </w:r>
      <w:r>
        <w:fldChar w:fldCharType="separate"/>
      </w:r>
      <w:r w:rsidR="003F5D41">
        <w:rPr>
          <w:noProof/>
        </w:rPr>
        <w:t>20</w:t>
      </w:r>
      <w:r>
        <w:fldChar w:fldCharType="end"/>
      </w:r>
      <w:bookmarkEnd w:id="59"/>
      <w:r>
        <w:t>: Configuración de propiedades del proyecto.</w:t>
      </w:r>
      <w:bookmarkEnd w:id="60"/>
    </w:p>
    <w:p w14:paraId="44F30F24" w14:textId="77777777" w:rsidR="00263A97" w:rsidRDefault="00263A97" w:rsidP="0002490B">
      <w:pPr>
        <w:pStyle w:val="Prrafodelista"/>
        <w:numPr>
          <w:ilvl w:val="0"/>
          <w:numId w:val="4"/>
        </w:numPr>
        <w:spacing w:before="20" w:after="20"/>
        <w:jc w:val="both"/>
        <w:rPr>
          <w:rFonts w:ascii="Arial" w:hAnsi="Arial" w:cs="Arial"/>
          <w:sz w:val="24"/>
          <w:szCs w:val="24"/>
        </w:rPr>
      </w:pPr>
      <w:r>
        <w:rPr>
          <w:rFonts w:ascii="Arial" w:hAnsi="Arial" w:cs="Arial"/>
          <w:sz w:val="24"/>
          <w:szCs w:val="24"/>
        </w:rPr>
        <w:lastRenderedPageBreak/>
        <w:t>8. Luego insertamos el siguiente código dentro de la ubicación exacta tal cual se describe en el mismo,</w:t>
      </w:r>
      <w:r>
        <w:rPr>
          <w:rFonts w:ascii="Arial" w:hAnsi="Arial" w:cs="Arial"/>
          <w:b/>
          <w:i/>
          <w:sz w:val="24"/>
          <w:szCs w:val="24"/>
        </w:rPr>
        <w:t xml:space="preserve"> </w:t>
      </w:r>
      <w:r w:rsidR="007D7FAF">
        <w:rPr>
          <w:rFonts w:ascii="Arial" w:hAnsi="Arial" w:cs="Arial"/>
          <w:sz w:val="24"/>
          <w:szCs w:val="24"/>
        </w:rPr>
        <w:t xml:space="preserve">en </w:t>
      </w:r>
      <w:r>
        <w:rPr>
          <w:rFonts w:ascii="Arial" w:hAnsi="Arial" w:cs="Arial"/>
          <w:sz w:val="24"/>
          <w:szCs w:val="24"/>
        </w:rPr>
        <w:t xml:space="preserve">el código de la clase Form1. Nótese que </w:t>
      </w:r>
      <w:r w:rsidRPr="00263A97">
        <w:rPr>
          <w:rFonts w:ascii="Arial" w:hAnsi="Arial" w:cs="Arial"/>
          <w:i/>
          <w:sz w:val="24"/>
          <w:szCs w:val="24"/>
        </w:rPr>
        <w:t>Form1()</w:t>
      </w:r>
      <w:r>
        <w:rPr>
          <w:rFonts w:ascii="Arial" w:hAnsi="Arial" w:cs="Arial"/>
          <w:i/>
          <w:sz w:val="24"/>
          <w:szCs w:val="24"/>
        </w:rPr>
        <w:t xml:space="preserve"> </w:t>
      </w:r>
      <w:r>
        <w:rPr>
          <w:rFonts w:ascii="Arial" w:hAnsi="Arial" w:cs="Arial"/>
          <w:sz w:val="24"/>
          <w:szCs w:val="24"/>
        </w:rPr>
        <w:t xml:space="preserve">y </w:t>
      </w:r>
      <w:r>
        <w:rPr>
          <w:rFonts w:ascii="Arial" w:hAnsi="Arial" w:cs="Arial"/>
          <w:i/>
          <w:sz w:val="24"/>
          <w:szCs w:val="24"/>
        </w:rPr>
        <w:t xml:space="preserve">WndProc </w:t>
      </w:r>
      <w:r>
        <w:rPr>
          <w:rFonts w:ascii="Arial" w:hAnsi="Arial" w:cs="Arial"/>
          <w:sz w:val="24"/>
          <w:szCs w:val="24"/>
        </w:rPr>
        <w:t>deben ser miembros públicos</w:t>
      </w:r>
      <w:r w:rsidR="007D7FAF">
        <w:rPr>
          <w:rFonts w:ascii="Arial" w:hAnsi="Arial" w:cs="Arial"/>
          <w:sz w:val="24"/>
          <w:szCs w:val="24"/>
        </w:rPr>
        <w:t>:</w:t>
      </w:r>
    </w:p>
    <w:p w14:paraId="3B98BA3C" w14:textId="77777777" w:rsidR="007D7FAF" w:rsidRDefault="007D7FAF" w:rsidP="00FD096B">
      <w:pPr>
        <w:pStyle w:val="Prrafodelista"/>
        <w:numPr>
          <w:ilvl w:val="0"/>
          <w:numId w:val="4"/>
        </w:numPr>
        <w:spacing w:before="20" w:after="20"/>
        <w:rPr>
          <w:rFonts w:ascii="Arial" w:hAnsi="Arial" w:cs="Arial"/>
          <w:sz w:val="24"/>
          <w:szCs w:val="24"/>
        </w:rPr>
      </w:pPr>
    </w:p>
    <w:p w14:paraId="6D2D67AF" w14:textId="77777777" w:rsidR="007D7FAF" w:rsidRPr="00D6339B" w:rsidRDefault="007D7FAF" w:rsidP="00FD096B">
      <w:pPr>
        <w:autoSpaceDE w:val="0"/>
        <w:autoSpaceDN w:val="0"/>
        <w:adjustRightInd w:val="0"/>
        <w:spacing w:before="20" w:after="20" w:line="240" w:lineRule="auto"/>
        <w:rPr>
          <w:rFonts w:ascii="Courier" w:hAnsi="Courier" w:cs="Courier"/>
          <w:color w:val="000000"/>
          <w:sz w:val="24"/>
          <w:szCs w:val="24"/>
          <w:lang w:val="en-US"/>
        </w:rPr>
      </w:pPr>
      <w:r>
        <w:rPr>
          <w:rFonts w:ascii="Arial" w:hAnsi="Arial" w:cs="Arial"/>
          <w:sz w:val="24"/>
          <w:szCs w:val="24"/>
        </w:rPr>
        <w:tab/>
      </w:r>
      <w:r w:rsidRPr="00D6339B">
        <w:rPr>
          <w:rFonts w:ascii="Courier" w:hAnsi="Courier" w:cs="Courier"/>
          <w:color w:val="000000"/>
          <w:sz w:val="24"/>
          <w:szCs w:val="24"/>
          <w:lang w:val="en-US"/>
        </w:rPr>
        <w:t xml:space="preserve">1. </w:t>
      </w:r>
      <w:proofErr w:type="gramStart"/>
      <w:r w:rsidRPr="00D6339B">
        <w:rPr>
          <w:rFonts w:ascii="Courier" w:hAnsi="Courier" w:cs="Courier"/>
          <w:color w:val="000000"/>
          <w:sz w:val="24"/>
          <w:szCs w:val="24"/>
          <w:lang w:val="en-US"/>
        </w:rPr>
        <w:t>public</w:t>
      </w:r>
      <w:proofErr w:type="gramEnd"/>
      <w:r w:rsidRPr="00D6339B">
        <w:rPr>
          <w:rFonts w:ascii="Courier" w:hAnsi="Courier" w:cs="Courier"/>
          <w:color w:val="000000"/>
          <w:sz w:val="24"/>
          <w:szCs w:val="24"/>
          <w:lang w:val="en-US"/>
        </w:rPr>
        <w:t xml:space="preserve"> ref class Form1 : public</w:t>
      </w:r>
    </w:p>
    <w:p w14:paraId="01EFA741" w14:textId="77777777" w:rsidR="007D7FAF" w:rsidRPr="00D6339B"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6339B">
        <w:rPr>
          <w:rFonts w:ascii="Courier" w:hAnsi="Courier" w:cs="Courier"/>
          <w:color w:val="000000"/>
          <w:sz w:val="24"/>
          <w:szCs w:val="24"/>
          <w:lang w:val="en-US"/>
        </w:rPr>
        <w:tab/>
      </w:r>
      <w:r w:rsidRPr="00D6339B">
        <w:rPr>
          <w:rFonts w:ascii="Courier" w:hAnsi="Courier" w:cs="Courier"/>
          <w:color w:val="000000"/>
          <w:sz w:val="24"/>
          <w:szCs w:val="24"/>
          <w:lang w:val="en-US"/>
        </w:rPr>
        <w:tab/>
        <w:t>System:</w:t>
      </w:r>
      <w:proofErr w:type="gramStart"/>
      <w:r w:rsidRPr="00D6339B">
        <w:rPr>
          <w:rFonts w:ascii="Courier" w:hAnsi="Courier" w:cs="Courier"/>
          <w:color w:val="000000"/>
          <w:sz w:val="24"/>
          <w:szCs w:val="24"/>
          <w:lang w:val="en-US"/>
        </w:rPr>
        <w:t>:Windows</w:t>
      </w:r>
      <w:proofErr w:type="gramEnd"/>
      <w:r w:rsidRPr="00D6339B">
        <w:rPr>
          <w:rFonts w:ascii="Courier" w:hAnsi="Courier" w:cs="Courier"/>
          <w:color w:val="000000"/>
          <w:sz w:val="24"/>
          <w:szCs w:val="24"/>
          <w:lang w:val="en-US"/>
        </w:rPr>
        <w:t>::Forms::Form</w:t>
      </w:r>
    </w:p>
    <w:p w14:paraId="61F013B2"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6339B">
        <w:rPr>
          <w:rFonts w:ascii="Courier" w:hAnsi="Courier" w:cs="Courier"/>
          <w:color w:val="000000"/>
          <w:sz w:val="24"/>
          <w:szCs w:val="24"/>
          <w:lang w:val="en-US"/>
        </w:rPr>
        <w:tab/>
      </w:r>
      <w:r w:rsidRPr="001C08C7">
        <w:rPr>
          <w:rFonts w:ascii="Courier" w:hAnsi="Courier" w:cs="Courier"/>
          <w:color w:val="000000"/>
          <w:sz w:val="24"/>
          <w:szCs w:val="24"/>
          <w:lang w:val="en-US"/>
        </w:rPr>
        <w:t>2. {</w:t>
      </w:r>
    </w:p>
    <w:p w14:paraId="52307E83"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3. </w:t>
      </w:r>
      <w:proofErr w:type="gramStart"/>
      <w:r w:rsidRPr="001C08C7">
        <w:rPr>
          <w:rFonts w:ascii="Courier" w:hAnsi="Courier" w:cs="Courier"/>
          <w:color w:val="000000"/>
          <w:sz w:val="24"/>
          <w:szCs w:val="24"/>
          <w:lang w:val="en-US"/>
        </w:rPr>
        <w:t>public</w:t>
      </w:r>
      <w:proofErr w:type="gramEnd"/>
      <w:r w:rsidRPr="001C08C7">
        <w:rPr>
          <w:rFonts w:ascii="Courier" w:hAnsi="Courier" w:cs="Courier"/>
          <w:color w:val="000000"/>
          <w:sz w:val="24"/>
          <w:szCs w:val="24"/>
          <w:lang w:val="en-US"/>
        </w:rPr>
        <w:t>:</w:t>
      </w:r>
    </w:p>
    <w:p w14:paraId="2972592F"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4. </w:t>
      </w:r>
      <w:proofErr w:type="spellStart"/>
      <w:r w:rsidRPr="001C08C7">
        <w:rPr>
          <w:rFonts w:ascii="Courier" w:hAnsi="Courier" w:cs="Courier"/>
          <w:color w:val="000000"/>
          <w:sz w:val="24"/>
          <w:szCs w:val="24"/>
          <w:lang w:val="en-US"/>
        </w:rPr>
        <w:t>CCyUSBDevice</w:t>
      </w:r>
      <w:proofErr w:type="spellEnd"/>
      <w:r w:rsidRPr="001C08C7">
        <w:rPr>
          <w:rFonts w:ascii="Courier" w:hAnsi="Courier" w:cs="Courier"/>
          <w:color w:val="000000"/>
          <w:sz w:val="24"/>
          <w:szCs w:val="24"/>
          <w:lang w:val="en-US"/>
        </w:rPr>
        <w:t xml:space="preserve"> *</w:t>
      </w:r>
      <w:proofErr w:type="spellStart"/>
      <w:r w:rsidRPr="001C08C7">
        <w:rPr>
          <w:rFonts w:ascii="Courier" w:hAnsi="Courier" w:cs="Courier"/>
          <w:color w:val="000000"/>
          <w:sz w:val="24"/>
          <w:szCs w:val="24"/>
          <w:lang w:val="en-US"/>
        </w:rPr>
        <w:t>USBDevice</w:t>
      </w:r>
      <w:proofErr w:type="spellEnd"/>
      <w:r w:rsidRPr="001C08C7">
        <w:rPr>
          <w:rFonts w:ascii="Courier" w:hAnsi="Courier" w:cs="Courier"/>
          <w:color w:val="000000"/>
          <w:sz w:val="24"/>
          <w:szCs w:val="24"/>
          <w:lang w:val="en-US"/>
        </w:rPr>
        <w:t>, *</w:t>
      </w:r>
      <w:proofErr w:type="spellStart"/>
      <w:r w:rsidRPr="001C08C7">
        <w:rPr>
          <w:rFonts w:ascii="Courier" w:hAnsi="Courier" w:cs="Courier"/>
          <w:color w:val="000000"/>
          <w:sz w:val="24"/>
          <w:szCs w:val="24"/>
          <w:lang w:val="en-US"/>
        </w:rPr>
        <w:t>CyStreamdev</w:t>
      </w:r>
      <w:proofErr w:type="spellEnd"/>
      <w:r w:rsidRPr="001C08C7">
        <w:rPr>
          <w:rFonts w:ascii="Courier" w:hAnsi="Courier" w:cs="Courier"/>
          <w:color w:val="000000"/>
          <w:sz w:val="24"/>
          <w:szCs w:val="24"/>
          <w:lang w:val="en-US"/>
        </w:rPr>
        <w:t>;</w:t>
      </w:r>
    </w:p>
    <w:p w14:paraId="22D421A3"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5. </w:t>
      </w:r>
      <w:proofErr w:type="spellStart"/>
      <w:proofErr w:type="gramStart"/>
      <w:r w:rsidRPr="001C08C7">
        <w:rPr>
          <w:rFonts w:ascii="Courier" w:hAnsi="Courier" w:cs="Courier"/>
          <w:color w:val="0000FF"/>
          <w:sz w:val="24"/>
          <w:szCs w:val="24"/>
          <w:lang w:val="en-US"/>
        </w:rPr>
        <w:t>int</w:t>
      </w:r>
      <w:proofErr w:type="spellEnd"/>
      <w:proofErr w:type="gramEnd"/>
      <w:r w:rsidRPr="001C08C7">
        <w:rPr>
          <w:rFonts w:ascii="Courier" w:hAnsi="Courier" w:cs="Courier"/>
          <w:color w:val="0000FF"/>
          <w:sz w:val="24"/>
          <w:szCs w:val="24"/>
          <w:lang w:val="en-US"/>
        </w:rPr>
        <w:t xml:space="preserve"> </w:t>
      </w:r>
      <w:proofErr w:type="spellStart"/>
      <w:r w:rsidRPr="001C08C7">
        <w:rPr>
          <w:rFonts w:ascii="Courier" w:hAnsi="Courier" w:cs="Courier"/>
          <w:color w:val="000000"/>
          <w:sz w:val="24"/>
          <w:szCs w:val="24"/>
          <w:lang w:val="en-US"/>
        </w:rPr>
        <w:t>AltInterface</w:t>
      </w:r>
      <w:proofErr w:type="spellEnd"/>
      <w:r w:rsidRPr="001C08C7">
        <w:rPr>
          <w:rFonts w:ascii="Courier" w:hAnsi="Courier" w:cs="Courier"/>
          <w:color w:val="000000"/>
          <w:sz w:val="24"/>
          <w:szCs w:val="24"/>
          <w:lang w:val="en-US"/>
        </w:rPr>
        <w:t>;</w:t>
      </w:r>
    </w:p>
    <w:p w14:paraId="3F1B4195"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6. </w:t>
      </w:r>
      <w:proofErr w:type="spellStart"/>
      <w:proofErr w:type="gramStart"/>
      <w:r w:rsidRPr="001C08C7">
        <w:rPr>
          <w:rFonts w:ascii="Courier" w:hAnsi="Courier" w:cs="Courier"/>
          <w:color w:val="0000FF"/>
          <w:sz w:val="24"/>
          <w:szCs w:val="24"/>
          <w:lang w:val="en-US"/>
        </w:rPr>
        <w:t>bool</w:t>
      </w:r>
      <w:proofErr w:type="spellEnd"/>
      <w:proofErr w:type="gramEnd"/>
      <w:r w:rsidRPr="001C08C7">
        <w:rPr>
          <w:rFonts w:ascii="Courier" w:hAnsi="Courier" w:cs="Courier"/>
          <w:color w:val="0000FF"/>
          <w:sz w:val="24"/>
          <w:szCs w:val="24"/>
          <w:lang w:val="en-US"/>
        </w:rPr>
        <w:t xml:space="preserve"> </w:t>
      </w:r>
      <w:proofErr w:type="spellStart"/>
      <w:r w:rsidRPr="001C08C7">
        <w:rPr>
          <w:rFonts w:ascii="Courier" w:hAnsi="Courier" w:cs="Courier"/>
          <w:color w:val="000000"/>
          <w:sz w:val="24"/>
          <w:szCs w:val="24"/>
          <w:lang w:val="en-US"/>
        </w:rPr>
        <w:t>bPnP_Arrival</w:t>
      </w:r>
      <w:proofErr w:type="spellEnd"/>
      <w:r w:rsidRPr="001C08C7">
        <w:rPr>
          <w:rFonts w:ascii="Courier" w:hAnsi="Courier" w:cs="Courier"/>
          <w:color w:val="000000"/>
          <w:sz w:val="24"/>
          <w:szCs w:val="24"/>
          <w:lang w:val="en-US"/>
        </w:rPr>
        <w:t>;</w:t>
      </w:r>
    </w:p>
    <w:p w14:paraId="13AFC307"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7. </w:t>
      </w:r>
      <w:proofErr w:type="spellStart"/>
      <w:proofErr w:type="gramStart"/>
      <w:r w:rsidRPr="001C08C7">
        <w:rPr>
          <w:rFonts w:ascii="Courier" w:hAnsi="Courier" w:cs="Courier"/>
          <w:color w:val="0000FF"/>
          <w:sz w:val="24"/>
          <w:szCs w:val="24"/>
          <w:lang w:val="en-US"/>
        </w:rPr>
        <w:t>bool</w:t>
      </w:r>
      <w:proofErr w:type="spellEnd"/>
      <w:proofErr w:type="gramEnd"/>
      <w:r w:rsidRPr="001C08C7">
        <w:rPr>
          <w:rFonts w:ascii="Courier" w:hAnsi="Courier" w:cs="Courier"/>
          <w:color w:val="0000FF"/>
          <w:sz w:val="24"/>
          <w:szCs w:val="24"/>
          <w:lang w:val="en-US"/>
        </w:rPr>
        <w:t xml:space="preserve"> </w:t>
      </w:r>
      <w:proofErr w:type="spellStart"/>
      <w:r w:rsidRPr="001C08C7">
        <w:rPr>
          <w:rFonts w:ascii="Courier" w:hAnsi="Courier" w:cs="Courier"/>
          <w:color w:val="000000"/>
          <w:sz w:val="24"/>
          <w:szCs w:val="24"/>
          <w:lang w:val="en-US"/>
        </w:rPr>
        <w:t>bPnP_Removal</w:t>
      </w:r>
      <w:proofErr w:type="spellEnd"/>
      <w:r w:rsidRPr="001C08C7">
        <w:rPr>
          <w:rFonts w:ascii="Courier" w:hAnsi="Courier" w:cs="Courier"/>
          <w:color w:val="000000"/>
          <w:sz w:val="24"/>
          <w:szCs w:val="24"/>
          <w:lang w:val="en-US"/>
        </w:rPr>
        <w:t>;</w:t>
      </w:r>
    </w:p>
    <w:p w14:paraId="58D9AB79"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8. </w:t>
      </w:r>
      <w:proofErr w:type="spellStart"/>
      <w:proofErr w:type="gramStart"/>
      <w:r w:rsidRPr="001C08C7">
        <w:rPr>
          <w:rFonts w:ascii="Courier" w:hAnsi="Courier" w:cs="Courier"/>
          <w:color w:val="0000FF"/>
          <w:sz w:val="24"/>
          <w:szCs w:val="24"/>
          <w:lang w:val="en-US"/>
        </w:rPr>
        <w:t>bool</w:t>
      </w:r>
      <w:proofErr w:type="spellEnd"/>
      <w:proofErr w:type="gramEnd"/>
      <w:r w:rsidRPr="001C08C7">
        <w:rPr>
          <w:rFonts w:ascii="Courier" w:hAnsi="Courier" w:cs="Courier"/>
          <w:color w:val="0000FF"/>
          <w:sz w:val="24"/>
          <w:szCs w:val="24"/>
          <w:lang w:val="en-US"/>
        </w:rPr>
        <w:t xml:space="preserve"> </w:t>
      </w:r>
      <w:proofErr w:type="spellStart"/>
      <w:r w:rsidRPr="001C08C7">
        <w:rPr>
          <w:rFonts w:ascii="Courier" w:hAnsi="Courier" w:cs="Courier"/>
          <w:color w:val="000000"/>
          <w:sz w:val="24"/>
          <w:szCs w:val="24"/>
          <w:lang w:val="en-US"/>
        </w:rPr>
        <w:t>bPnP_DevNodeChange</w:t>
      </w:r>
      <w:proofErr w:type="spellEnd"/>
      <w:r w:rsidRPr="001C08C7">
        <w:rPr>
          <w:rFonts w:ascii="Courier" w:hAnsi="Courier" w:cs="Courier"/>
          <w:color w:val="000000"/>
          <w:sz w:val="24"/>
          <w:szCs w:val="24"/>
          <w:lang w:val="en-US"/>
        </w:rPr>
        <w:t>;</w:t>
      </w:r>
    </w:p>
    <w:p w14:paraId="3194292F"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 xml:space="preserve">9. </w:t>
      </w:r>
      <w:proofErr w:type="gramStart"/>
      <w:r w:rsidRPr="001C08C7">
        <w:rPr>
          <w:rFonts w:ascii="Courier" w:hAnsi="Courier" w:cs="Courier"/>
          <w:color w:val="000000"/>
          <w:sz w:val="24"/>
          <w:szCs w:val="24"/>
          <w:lang w:val="en-US"/>
        </w:rPr>
        <w:t>Form1(</w:t>
      </w:r>
      <w:proofErr w:type="gramEnd"/>
      <w:r w:rsidRPr="001C08C7">
        <w:rPr>
          <w:rFonts w:ascii="Courier" w:hAnsi="Courier" w:cs="Courier"/>
          <w:color w:val="0000FF"/>
          <w:sz w:val="24"/>
          <w:szCs w:val="24"/>
          <w:lang w:val="en-US"/>
        </w:rPr>
        <w:t>void</w:t>
      </w:r>
      <w:r w:rsidRPr="001C08C7">
        <w:rPr>
          <w:rFonts w:ascii="Courier" w:hAnsi="Courier" w:cs="Courier"/>
          <w:color w:val="000000"/>
          <w:sz w:val="24"/>
          <w:szCs w:val="24"/>
          <w:lang w:val="en-US"/>
        </w:rPr>
        <w:t>)</w:t>
      </w:r>
    </w:p>
    <w:p w14:paraId="1BFCBCF4" w14:textId="77777777" w:rsidR="007D7FAF" w:rsidRPr="001C08C7"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t>10. {</w:t>
      </w:r>
    </w:p>
    <w:p w14:paraId="49E99E0E" w14:textId="77777777" w:rsidR="007D7FAF" w:rsidRPr="00D6339B"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1C08C7">
        <w:rPr>
          <w:rFonts w:ascii="Courier" w:hAnsi="Courier" w:cs="Courier"/>
          <w:color w:val="000000"/>
          <w:sz w:val="24"/>
          <w:szCs w:val="24"/>
          <w:lang w:val="en-US"/>
        </w:rPr>
        <w:tab/>
      </w:r>
      <w:r w:rsidRPr="00D6339B">
        <w:rPr>
          <w:rFonts w:ascii="Courier" w:hAnsi="Courier" w:cs="Courier"/>
          <w:color w:val="000000"/>
          <w:sz w:val="24"/>
          <w:szCs w:val="24"/>
          <w:lang w:val="en-US"/>
        </w:rPr>
        <w:t xml:space="preserve">11. </w:t>
      </w:r>
      <w:proofErr w:type="spellStart"/>
      <w:proofErr w:type="gramStart"/>
      <w:r w:rsidRPr="00D6339B">
        <w:rPr>
          <w:rFonts w:ascii="Courier" w:hAnsi="Courier" w:cs="Courier"/>
          <w:color w:val="000000"/>
          <w:sz w:val="24"/>
          <w:szCs w:val="24"/>
          <w:lang w:val="en-US"/>
        </w:rPr>
        <w:t>InitializeComponent</w:t>
      </w:r>
      <w:proofErr w:type="spellEnd"/>
      <w:r w:rsidRPr="00D6339B">
        <w:rPr>
          <w:rFonts w:ascii="Courier" w:hAnsi="Courier" w:cs="Courier"/>
          <w:color w:val="000000"/>
          <w:sz w:val="24"/>
          <w:szCs w:val="24"/>
          <w:lang w:val="en-US"/>
        </w:rPr>
        <w:t>(</w:t>
      </w:r>
      <w:proofErr w:type="gramEnd"/>
      <w:r w:rsidRPr="00D6339B">
        <w:rPr>
          <w:rFonts w:ascii="Courier" w:hAnsi="Courier" w:cs="Courier"/>
          <w:color w:val="000000"/>
          <w:sz w:val="24"/>
          <w:szCs w:val="24"/>
          <w:lang w:val="en-US"/>
        </w:rPr>
        <w:t>);</w:t>
      </w:r>
    </w:p>
    <w:p w14:paraId="2261488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12. </w:t>
      </w:r>
      <w:proofErr w:type="spellStart"/>
      <w:r w:rsidRPr="00D444F3">
        <w:rPr>
          <w:rFonts w:ascii="Courier" w:hAnsi="Courier" w:cs="Courier"/>
          <w:color w:val="000000"/>
          <w:sz w:val="24"/>
          <w:szCs w:val="24"/>
          <w:lang w:val="en-US"/>
        </w:rPr>
        <w:t>USBDevice</w:t>
      </w:r>
      <w:proofErr w:type="spellEnd"/>
      <w:r w:rsidRPr="00D444F3">
        <w:rPr>
          <w:rFonts w:ascii="Courier" w:hAnsi="Courier" w:cs="Courier"/>
          <w:color w:val="000000"/>
          <w:sz w:val="24"/>
          <w:szCs w:val="24"/>
          <w:lang w:val="en-US"/>
        </w:rPr>
        <w:t xml:space="preserve"> =</w:t>
      </w:r>
      <w:r w:rsidRPr="00D444F3">
        <w:rPr>
          <w:rFonts w:ascii="Courier" w:hAnsi="Courier" w:cs="Courier"/>
          <w:color w:val="0000FF"/>
          <w:sz w:val="24"/>
          <w:szCs w:val="24"/>
          <w:lang w:val="en-US"/>
        </w:rPr>
        <w:t xml:space="preserve">new </w:t>
      </w:r>
      <w:proofErr w:type="spellStart"/>
      <w:proofErr w:type="gramStart"/>
      <w:r w:rsidRPr="00D444F3">
        <w:rPr>
          <w:rFonts w:ascii="Courier" w:hAnsi="Courier" w:cs="Courier"/>
          <w:color w:val="000000"/>
          <w:sz w:val="24"/>
          <w:szCs w:val="24"/>
          <w:lang w:val="en-US"/>
        </w:rPr>
        <w:t>CCyUSBDevice</w:t>
      </w:r>
      <w:proofErr w:type="spellEnd"/>
      <w:r w:rsidRPr="00D444F3">
        <w:rPr>
          <w:rFonts w:ascii="Courier" w:hAnsi="Courier" w:cs="Courier"/>
          <w:color w:val="000000"/>
          <w:sz w:val="24"/>
          <w:szCs w:val="24"/>
          <w:lang w:val="en-US"/>
        </w:rPr>
        <w:t>(</w:t>
      </w:r>
      <w:proofErr w:type="gramEnd"/>
      <w:r w:rsidRPr="00D444F3">
        <w:rPr>
          <w:rFonts w:ascii="Courier" w:hAnsi="Courier" w:cs="Courier"/>
          <w:color w:val="000000"/>
          <w:sz w:val="24"/>
          <w:szCs w:val="24"/>
          <w:lang w:val="en-US"/>
        </w:rPr>
        <w:t>(HANDLE)</w:t>
      </w:r>
      <w:r w:rsidRPr="00D444F3">
        <w:rPr>
          <w:rFonts w:ascii="Courier" w:hAnsi="Courier" w:cs="Courier"/>
          <w:color w:val="0000FF"/>
          <w:sz w:val="24"/>
          <w:szCs w:val="24"/>
          <w:lang w:val="en-US"/>
        </w:rPr>
        <w:t>this</w:t>
      </w:r>
      <w:r w:rsidRPr="00D444F3">
        <w:rPr>
          <w:rFonts w:ascii="Courier" w:hAnsi="Courier" w:cs="Courier"/>
          <w:color w:val="000000"/>
          <w:sz w:val="24"/>
          <w:szCs w:val="24"/>
          <w:lang w:val="en-US"/>
        </w:rPr>
        <w:t>-</w:t>
      </w:r>
    </w:p>
    <w:p w14:paraId="0927CA18"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&gt;</w:t>
      </w:r>
      <w:proofErr w:type="spellStart"/>
      <w:r w:rsidRPr="00D444F3">
        <w:rPr>
          <w:rFonts w:ascii="Courier" w:hAnsi="Courier" w:cs="Courier"/>
          <w:color w:val="000000"/>
          <w:sz w:val="24"/>
          <w:szCs w:val="24"/>
          <w:lang w:val="en-US"/>
        </w:rPr>
        <w:t>Handle</w:t>
      </w:r>
      <w:proofErr w:type="gramStart"/>
      <w:r w:rsidRPr="00D444F3">
        <w:rPr>
          <w:rFonts w:ascii="Courier" w:hAnsi="Courier" w:cs="Courier"/>
          <w:color w:val="000000"/>
          <w:sz w:val="24"/>
          <w:szCs w:val="24"/>
          <w:lang w:val="en-US"/>
        </w:rPr>
        <w:t>,CYUSBDRV</w:t>
      </w:r>
      <w:proofErr w:type="gramEnd"/>
      <w:r w:rsidRPr="00D444F3">
        <w:rPr>
          <w:rFonts w:ascii="Courier" w:hAnsi="Courier" w:cs="Courier"/>
          <w:color w:val="000000"/>
          <w:sz w:val="24"/>
          <w:szCs w:val="24"/>
          <w:lang w:val="en-US"/>
        </w:rPr>
        <w:t>_GUID,</w:t>
      </w:r>
      <w:r w:rsidRPr="00D444F3">
        <w:rPr>
          <w:rFonts w:ascii="Courier" w:hAnsi="Courier" w:cs="Courier"/>
          <w:color w:val="0000FF"/>
          <w:sz w:val="24"/>
          <w:szCs w:val="24"/>
          <w:lang w:val="en-US"/>
        </w:rPr>
        <w:t>true</w:t>
      </w:r>
      <w:proofErr w:type="spellEnd"/>
      <w:r w:rsidRPr="00D444F3">
        <w:rPr>
          <w:rFonts w:ascii="Courier" w:hAnsi="Courier" w:cs="Courier"/>
          <w:color w:val="000000"/>
          <w:sz w:val="24"/>
          <w:szCs w:val="24"/>
          <w:lang w:val="en-US"/>
        </w:rPr>
        <w:t>);</w:t>
      </w:r>
    </w:p>
    <w:p w14:paraId="5680C1E6"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13</w:t>
      </w:r>
      <w:proofErr w:type="gramStart"/>
      <w:r w:rsidRPr="00D444F3">
        <w:rPr>
          <w:rFonts w:ascii="Courier" w:hAnsi="Courier" w:cs="Courier"/>
          <w:color w:val="000000"/>
          <w:sz w:val="24"/>
          <w:szCs w:val="24"/>
          <w:lang w:val="en-US"/>
        </w:rPr>
        <w:t>. }</w:t>
      </w:r>
      <w:proofErr w:type="gramEnd"/>
    </w:p>
    <w:p w14:paraId="249B83D3" w14:textId="77777777" w:rsidR="007D7FAF" w:rsidRPr="00D444F3" w:rsidRDefault="007D7FAF" w:rsidP="00FD096B">
      <w:pPr>
        <w:spacing w:before="20" w:after="20"/>
        <w:rPr>
          <w:rFonts w:ascii="Courier" w:hAnsi="Courier" w:cs="Courier"/>
          <w:color w:val="0000FF"/>
          <w:sz w:val="24"/>
          <w:szCs w:val="24"/>
          <w:lang w:val="en-US"/>
        </w:rPr>
      </w:pPr>
      <w:r w:rsidRPr="00D444F3">
        <w:rPr>
          <w:rFonts w:ascii="Courier" w:hAnsi="Courier" w:cs="Courier"/>
          <w:color w:val="000000"/>
          <w:sz w:val="24"/>
          <w:szCs w:val="24"/>
          <w:lang w:val="en-US"/>
        </w:rPr>
        <w:tab/>
        <w:t xml:space="preserve">14. </w:t>
      </w:r>
      <w:proofErr w:type="gramStart"/>
      <w:r w:rsidRPr="00D444F3">
        <w:rPr>
          <w:rFonts w:ascii="Courier" w:hAnsi="Courier" w:cs="Courier"/>
          <w:color w:val="0000FF"/>
          <w:sz w:val="24"/>
          <w:szCs w:val="24"/>
          <w:lang w:val="en-US"/>
        </w:rPr>
        <w:t>virtual</w:t>
      </w:r>
      <w:proofErr w:type="gramEnd"/>
      <w:r w:rsidRPr="00D444F3">
        <w:rPr>
          <w:rFonts w:ascii="Courier" w:hAnsi="Courier" w:cs="Courier"/>
          <w:color w:val="0000FF"/>
          <w:sz w:val="24"/>
          <w:szCs w:val="24"/>
          <w:lang w:val="en-US"/>
        </w:rPr>
        <w:t xml:space="preserve"> void </w:t>
      </w:r>
      <w:proofErr w:type="spellStart"/>
      <w:r w:rsidRPr="00D444F3">
        <w:rPr>
          <w:rFonts w:ascii="Courier" w:hAnsi="Courier" w:cs="Courier"/>
          <w:color w:val="000000"/>
          <w:sz w:val="24"/>
          <w:szCs w:val="24"/>
          <w:lang w:val="en-US"/>
        </w:rPr>
        <w:t>WndProc</w:t>
      </w:r>
      <w:proofErr w:type="spellEnd"/>
      <w:r w:rsidRPr="00D444F3">
        <w:rPr>
          <w:rFonts w:ascii="Courier" w:hAnsi="Courier" w:cs="Courier"/>
          <w:color w:val="000000"/>
          <w:sz w:val="24"/>
          <w:szCs w:val="24"/>
          <w:lang w:val="en-US"/>
        </w:rPr>
        <w:t xml:space="preserve">( Message% m ) </w:t>
      </w:r>
      <w:r w:rsidRPr="00D444F3">
        <w:rPr>
          <w:rFonts w:ascii="Courier" w:hAnsi="Courier" w:cs="Courier"/>
          <w:color w:val="0000FF"/>
          <w:sz w:val="24"/>
          <w:szCs w:val="24"/>
          <w:lang w:val="en-US"/>
        </w:rPr>
        <w:t>override</w:t>
      </w:r>
    </w:p>
    <w:p w14:paraId="7D1D055F"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15. {</w:t>
      </w:r>
    </w:p>
    <w:p w14:paraId="5D6417E7"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16.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m.Msg</w:t>
      </w:r>
      <w:proofErr w:type="spellEnd"/>
      <w:r w:rsidRPr="00D444F3">
        <w:rPr>
          <w:rFonts w:ascii="Courier" w:hAnsi="Courier" w:cs="Courier"/>
          <w:color w:val="000000"/>
          <w:sz w:val="24"/>
          <w:szCs w:val="24"/>
          <w:lang w:val="en-US"/>
        </w:rPr>
        <w:t xml:space="preserve"> == WM_DEVICECHANGE)</w:t>
      </w:r>
    </w:p>
    <w:p w14:paraId="63F5E5A3"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17. {</w:t>
      </w:r>
    </w:p>
    <w:p w14:paraId="6B778D8E"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18. // Tracks DBT_DEVNODES_CHANGED followed by</w:t>
      </w:r>
    </w:p>
    <w:p w14:paraId="647E7DA4"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DBT_DEVICEREMOVECOMPLETE</w:t>
      </w:r>
    </w:p>
    <w:p w14:paraId="63A6DC8F"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19.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m.WParam</w:t>
      </w:r>
      <w:proofErr w:type="spellEnd"/>
      <w:r w:rsidRPr="00D444F3">
        <w:rPr>
          <w:rFonts w:ascii="Courier" w:hAnsi="Courier" w:cs="Courier"/>
          <w:color w:val="000000"/>
          <w:sz w:val="24"/>
          <w:szCs w:val="24"/>
          <w:lang w:val="en-US"/>
        </w:rPr>
        <w:t xml:space="preserve"> == (</w:t>
      </w:r>
      <w:proofErr w:type="spellStart"/>
      <w:r w:rsidRPr="00D444F3">
        <w:rPr>
          <w:rFonts w:ascii="Courier" w:hAnsi="Courier" w:cs="Courier"/>
          <w:color w:val="000000"/>
          <w:sz w:val="24"/>
          <w:szCs w:val="24"/>
          <w:lang w:val="en-US"/>
        </w:rPr>
        <w:t>IntPtr</w:t>
      </w:r>
      <w:proofErr w:type="spellEnd"/>
      <w:r w:rsidRPr="00D444F3">
        <w:rPr>
          <w:rFonts w:ascii="Courier" w:hAnsi="Courier" w:cs="Courier"/>
          <w:color w:val="000000"/>
          <w:sz w:val="24"/>
          <w:szCs w:val="24"/>
          <w:lang w:val="en-US"/>
        </w:rPr>
        <w:t>)DBT_DEVNODES_CHANGED)</w:t>
      </w:r>
    </w:p>
    <w:p w14:paraId="13684DF1"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20. {</w:t>
      </w:r>
    </w:p>
    <w:p w14:paraId="2382D0E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21. </w:t>
      </w:r>
      <w:proofErr w:type="spellStart"/>
      <w:proofErr w:type="gramStart"/>
      <w:r w:rsidRPr="00D444F3">
        <w:rPr>
          <w:rFonts w:ascii="Courier" w:hAnsi="Courier" w:cs="Courier"/>
          <w:color w:val="000000"/>
          <w:sz w:val="24"/>
          <w:szCs w:val="24"/>
          <w:lang w:val="en-US"/>
        </w:rPr>
        <w:t>bPnP_DevNodeChange</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true</w:t>
      </w:r>
      <w:r w:rsidRPr="00D444F3">
        <w:rPr>
          <w:rFonts w:ascii="Courier" w:hAnsi="Courier" w:cs="Courier"/>
          <w:color w:val="000000"/>
          <w:sz w:val="24"/>
          <w:szCs w:val="24"/>
          <w:lang w:val="en-US"/>
        </w:rPr>
        <w:t>;</w:t>
      </w:r>
    </w:p>
    <w:p w14:paraId="6C95B450"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22. </w:t>
      </w:r>
      <w:proofErr w:type="spellStart"/>
      <w:proofErr w:type="gramStart"/>
      <w:r w:rsidRPr="00D444F3">
        <w:rPr>
          <w:rFonts w:ascii="Courier" w:hAnsi="Courier" w:cs="Courier"/>
          <w:color w:val="000000"/>
          <w:sz w:val="24"/>
          <w:szCs w:val="24"/>
          <w:lang w:val="en-US"/>
        </w:rPr>
        <w:t>bPnP_Removal</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46336550"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23</w:t>
      </w:r>
      <w:proofErr w:type="gramStart"/>
      <w:r w:rsidRPr="00D444F3">
        <w:rPr>
          <w:rFonts w:ascii="Courier" w:hAnsi="Courier" w:cs="Courier"/>
          <w:color w:val="000000"/>
          <w:sz w:val="24"/>
          <w:szCs w:val="24"/>
          <w:lang w:val="en-US"/>
        </w:rPr>
        <w:t>. }</w:t>
      </w:r>
      <w:proofErr w:type="gramEnd"/>
    </w:p>
    <w:p w14:paraId="3CC27878"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24. // Tracks DBT_DEVICEARRIVAL followed by</w:t>
      </w:r>
    </w:p>
    <w:p w14:paraId="0B94553C"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DBT_DEVNODES_CHANGED</w:t>
      </w:r>
    </w:p>
    <w:p w14:paraId="549696C4"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25.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m.WParam</w:t>
      </w:r>
      <w:proofErr w:type="spellEnd"/>
      <w:r w:rsidRPr="00D444F3">
        <w:rPr>
          <w:rFonts w:ascii="Courier" w:hAnsi="Courier" w:cs="Courier"/>
          <w:color w:val="000000"/>
          <w:sz w:val="24"/>
          <w:szCs w:val="24"/>
          <w:lang w:val="en-US"/>
        </w:rPr>
        <w:t xml:space="preserve"> == (</w:t>
      </w:r>
      <w:proofErr w:type="spellStart"/>
      <w:r w:rsidRPr="00D444F3">
        <w:rPr>
          <w:rFonts w:ascii="Courier" w:hAnsi="Courier" w:cs="Courier"/>
          <w:color w:val="000000"/>
          <w:sz w:val="24"/>
          <w:szCs w:val="24"/>
          <w:lang w:val="en-US"/>
        </w:rPr>
        <w:t>IntPtr</w:t>
      </w:r>
      <w:proofErr w:type="spellEnd"/>
      <w:r w:rsidRPr="00D444F3">
        <w:rPr>
          <w:rFonts w:ascii="Courier" w:hAnsi="Courier" w:cs="Courier"/>
          <w:color w:val="000000"/>
          <w:sz w:val="24"/>
          <w:szCs w:val="24"/>
          <w:lang w:val="en-US"/>
        </w:rPr>
        <w:t>)DBT_DEVICEARRIVAL)</w:t>
      </w:r>
    </w:p>
    <w:p w14:paraId="3022D158"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26. {</w:t>
      </w:r>
    </w:p>
    <w:p w14:paraId="42C5E546"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27. </w:t>
      </w:r>
      <w:proofErr w:type="spellStart"/>
      <w:proofErr w:type="gramStart"/>
      <w:r w:rsidRPr="00D444F3">
        <w:rPr>
          <w:rFonts w:ascii="Courier" w:hAnsi="Courier" w:cs="Courier"/>
          <w:color w:val="000000"/>
          <w:sz w:val="24"/>
          <w:szCs w:val="24"/>
          <w:lang w:val="en-US"/>
        </w:rPr>
        <w:t>bPnP_Arrival</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true</w:t>
      </w:r>
      <w:r w:rsidRPr="00D444F3">
        <w:rPr>
          <w:rFonts w:ascii="Courier" w:hAnsi="Courier" w:cs="Courier"/>
          <w:color w:val="000000"/>
          <w:sz w:val="24"/>
          <w:szCs w:val="24"/>
          <w:lang w:val="en-US"/>
        </w:rPr>
        <w:t>;</w:t>
      </w:r>
    </w:p>
    <w:p w14:paraId="3CF99322"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28. </w:t>
      </w:r>
      <w:proofErr w:type="spellStart"/>
      <w:proofErr w:type="gramStart"/>
      <w:r w:rsidRPr="00D444F3">
        <w:rPr>
          <w:rFonts w:ascii="Courier" w:hAnsi="Courier" w:cs="Courier"/>
          <w:color w:val="000000"/>
          <w:sz w:val="24"/>
          <w:szCs w:val="24"/>
          <w:lang w:val="en-US"/>
        </w:rPr>
        <w:t>bPnP_DevNodeChange</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4D8E5DF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29</w:t>
      </w:r>
      <w:proofErr w:type="gramStart"/>
      <w:r w:rsidRPr="00D444F3">
        <w:rPr>
          <w:rFonts w:ascii="Courier" w:hAnsi="Courier" w:cs="Courier"/>
          <w:color w:val="000000"/>
          <w:sz w:val="24"/>
          <w:szCs w:val="24"/>
          <w:lang w:val="en-US"/>
        </w:rPr>
        <w:t>. }</w:t>
      </w:r>
      <w:proofErr w:type="gramEnd"/>
    </w:p>
    <w:p w14:paraId="69B87632"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30.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m.WParam</w:t>
      </w:r>
      <w:proofErr w:type="spellEnd"/>
      <w:r w:rsidRPr="00D444F3">
        <w:rPr>
          <w:rFonts w:ascii="Courier" w:hAnsi="Courier" w:cs="Courier"/>
          <w:color w:val="000000"/>
          <w:sz w:val="24"/>
          <w:szCs w:val="24"/>
          <w:lang w:val="en-US"/>
        </w:rPr>
        <w:t xml:space="preserve"> == (</w:t>
      </w:r>
      <w:proofErr w:type="spellStart"/>
      <w:r w:rsidRPr="00D444F3">
        <w:rPr>
          <w:rFonts w:ascii="Courier" w:hAnsi="Courier" w:cs="Courier"/>
          <w:color w:val="000000"/>
          <w:sz w:val="24"/>
          <w:szCs w:val="24"/>
          <w:lang w:val="en-US"/>
        </w:rPr>
        <w:t>IntPtr</w:t>
      </w:r>
      <w:proofErr w:type="spellEnd"/>
      <w:r w:rsidRPr="00D444F3">
        <w:rPr>
          <w:rFonts w:ascii="Courier" w:hAnsi="Courier" w:cs="Courier"/>
          <w:color w:val="000000"/>
          <w:sz w:val="24"/>
          <w:szCs w:val="24"/>
          <w:lang w:val="en-US"/>
        </w:rPr>
        <w:t>)DBT_DEVICEREMOVECOMPLETE)</w:t>
      </w:r>
    </w:p>
    <w:p w14:paraId="649B3A59"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31. </w:t>
      </w:r>
      <w:proofErr w:type="spellStart"/>
      <w:proofErr w:type="gramStart"/>
      <w:r w:rsidRPr="00D444F3">
        <w:rPr>
          <w:rFonts w:ascii="Courier" w:hAnsi="Courier" w:cs="Courier"/>
          <w:color w:val="000000"/>
          <w:sz w:val="24"/>
          <w:szCs w:val="24"/>
          <w:lang w:val="en-US"/>
        </w:rPr>
        <w:t>bPnP_Removal</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true</w:t>
      </w:r>
      <w:r w:rsidRPr="00D444F3">
        <w:rPr>
          <w:rFonts w:ascii="Courier" w:hAnsi="Courier" w:cs="Courier"/>
          <w:color w:val="000000"/>
          <w:sz w:val="24"/>
          <w:szCs w:val="24"/>
          <w:lang w:val="en-US"/>
        </w:rPr>
        <w:t>;</w:t>
      </w:r>
    </w:p>
    <w:p w14:paraId="321A4E89"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0000"/>
          <w:sz w:val="24"/>
          <w:szCs w:val="24"/>
          <w:lang w:val="en-US"/>
        </w:rPr>
        <w:tab/>
        <w:t xml:space="preserve">32. </w:t>
      </w:r>
      <w:r w:rsidRPr="00D444F3">
        <w:rPr>
          <w:rFonts w:ascii="Courier" w:hAnsi="Courier" w:cs="Courier"/>
          <w:color w:val="008000"/>
          <w:sz w:val="24"/>
          <w:szCs w:val="24"/>
          <w:lang w:val="en-US"/>
        </w:rPr>
        <w:t>// If DBT_DEVICEARRIVAL followed by</w:t>
      </w:r>
    </w:p>
    <w:p w14:paraId="3643AE52"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DBT_DEVNODES_CHANGED</w:t>
      </w:r>
    </w:p>
    <w:p w14:paraId="5D833D61"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33.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bPnP_DevNodeChange</w:t>
      </w:r>
      <w:proofErr w:type="spellEnd"/>
      <w:r w:rsidRPr="00D444F3">
        <w:rPr>
          <w:rFonts w:ascii="Courier" w:hAnsi="Courier" w:cs="Courier"/>
          <w:color w:val="000000"/>
          <w:sz w:val="24"/>
          <w:szCs w:val="24"/>
          <w:lang w:val="en-US"/>
        </w:rPr>
        <w:t xml:space="preserve"> &amp;&amp; </w:t>
      </w:r>
      <w:proofErr w:type="spellStart"/>
      <w:r w:rsidRPr="00D444F3">
        <w:rPr>
          <w:rFonts w:ascii="Courier" w:hAnsi="Courier" w:cs="Courier"/>
          <w:color w:val="000000"/>
          <w:sz w:val="24"/>
          <w:szCs w:val="24"/>
          <w:lang w:val="en-US"/>
        </w:rPr>
        <w:t>bPnP_Removal</w:t>
      </w:r>
      <w:proofErr w:type="spellEnd"/>
      <w:r w:rsidRPr="00D444F3">
        <w:rPr>
          <w:rFonts w:ascii="Courier" w:hAnsi="Courier" w:cs="Courier"/>
          <w:color w:val="000000"/>
          <w:sz w:val="24"/>
          <w:szCs w:val="24"/>
          <w:lang w:val="en-US"/>
        </w:rPr>
        <w:t>)</w:t>
      </w:r>
    </w:p>
    <w:p w14:paraId="0ED697EB"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34. {</w:t>
      </w:r>
    </w:p>
    <w:p w14:paraId="598ED881"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35. </w:t>
      </w:r>
      <w:proofErr w:type="spellStart"/>
      <w:proofErr w:type="gramStart"/>
      <w:r w:rsidRPr="00D444F3">
        <w:rPr>
          <w:rFonts w:ascii="Courier" w:hAnsi="Courier" w:cs="Courier"/>
          <w:color w:val="000000"/>
          <w:sz w:val="24"/>
          <w:szCs w:val="24"/>
          <w:lang w:val="en-US"/>
        </w:rPr>
        <w:t>bPnP_Removal</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5814A74D"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36. </w:t>
      </w:r>
      <w:proofErr w:type="spellStart"/>
      <w:proofErr w:type="gramStart"/>
      <w:r w:rsidRPr="00D444F3">
        <w:rPr>
          <w:rFonts w:ascii="Courier" w:hAnsi="Courier" w:cs="Courier"/>
          <w:color w:val="000000"/>
          <w:sz w:val="24"/>
          <w:szCs w:val="24"/>
          <w:lang w:val="en-US"/>
        </w:rPr>
        <w:t>bPnP_DevNodeChange</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2B631808"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37. </w:t>
      </w:r>
      <w:proofErr w:type="spellStart"/>
      <w:proofErr w:type="gramStart"/>
      <w:r w:rsidRPr="00D444F3">
        <w:rPr>
          <w:rFonts w:ascii="Courier" w:hAnsi="Courier" w:cs="Courier"/>
          <w:color w:val="000000"/>
          <w:sz w:val="24"/>
          <w:szCs w:val="24"/>
          <w:lang w:val="en-US"/>
        </w:rPr>
        <w:t>GetDevice</w:t>
      </w:r>
      <w:proofErr w:type="spellEnd"/>
      <w:r w:rsidRPr="00D444F3">
        <w:rPr>
          <w:rFonts w:ascii="Courier" w:hAnsi="Courier" w:cs="Courier"/>
          <w:color w:val="000000"/>
          <w:sz w:val="24"/>
          <w:szCs w:val="24"/>
          <w:lang w:val="en-US"/>
        </w:rPr>
        <w:t>(</w:t>
      </w:r>
      <w:proofErr w:type="gramEnd"/>
      <w:r w:rsidRPr="00D444F3">
        <w:rPr>
          <w:rFonts w:ascii="Courier" w:hAnsi="Courier" w:cs="Courier"/>
          <w:color w:val="000000"/>
          <w:sz w:val="24"/>
          <w:szCs w:val="24"/>
          <w:lang w:val="en-US"/>
        </w:rPr>
        <w:t>);</w:t>
      </w:r>
    </w:p>
    <w:p w14:paraId="139DA35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38</w:t>
      </w:r>
      <w:proofErr w:type="gramStart"/>
      <w:r w:rsidRPr="00D444F3">
        <w:rPr>
          <w:rFonts w:ascii="Courier" w:hAnsi="Courier" w:cs="Courier"/>
          <w:color w:val="000000"/>
          <w:sz w:val="24"/>
          <w:szCs w:val="24"/>
          <w:lang w:val="en-US"/>
        </w:rPr>
        <w:t>. }</w:t>
      </w:r>
      <w:proofErr w:type="gramEnd"/>
    </w:p>
    <w:p w14:paraId="218F9EBD"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lastRenderedPageBreak/>
        <w:tab/>
        <w:t>39. // If DBT_DEVICEARRIVAL followed by</w:t>
      </w:r>
    </w:p>
    <w:p w14:paraId="1DC98E9B" w14:textId="77777777" w:rsidR="007D7FAF" w:rsidRPr="00D444F3" w:rsidRDefault="007D7FAF" w:rsidP="00FD096B">
      <w:pPr>
        <w:autoSpaceDE w:val="0"/>
        <w:autoSpaceDN w:val="0"/>
        <w:adjustRightInd w:val="0"/>
        <w:spacing w:before="20" w:after="20" w:line="240" w:lineRule="auto"/>
        <w:rPr>
          <w:rFonts w:ascii="Courier" w:hAnsi="Courier" w:cs="Courier"/>
          <w:color w:val="008000"/>
          <w:sz w:val="24"/>
          <w:szCs w:val="24"/>
          <w:lang w:val="en-US"/>
        </w:rPr>
      </w:pPr>
      <w:r w:rsidRPr="00D444F3">
        <w:rPr>
          <w:rFonts w:ascii="Courier" w:hAnsi="Courier" w:cs="Courier"/>
          <w:color w:val="008000"/>
          <w:sz w:val="24"/>
          <w:szCs w:val="24"/>
          <w:lang w:val="en-US"/>
        </w:rPr>
        <w:tab/>
        <w:t>DBT_DEVNODES_CHANGED</w:t>
      </w:r>
    </w:p>
    <w:p w14:paraId="587090E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40.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bPnP_DevNodeChange</w:t>
      </w:r>
      <w:proofErr w:type="spellEnd"/>
      <w:r w:rsidRPr="00D444F3">
        <w:rPr>
          <w:rFonts w:ascii="Courier" w:hAnsi="Courier" w:cs="Courier"/>
          <w:color w:val="000000"/>
          <w:sz w:val="24"/>
          <w:szCs w:val="24"/>
          <w:lang w:val="en-US"/>
        </w:rPr>
        <w:t xml:space="preserve"> &amp;&amp; </w:t>
      </w:r>
      <w:proofErr w:type="spellStart"/>
      <w:r w:rsidRPr="00D444F3">
        <w:rPr>
          <w:rFonts w:ascii="Courier" w:hAnsi="Courier" w:cs="Courier"/>
          <w:color w:val="000000"/>
          <w:sz w:val="24"/>
          <w:szCs w:val="24"/>
          <w:lang w:val="en-US"/>
        </w:rPr>
        <w:t>bPnP_Arrival</w:t>
      </w:r>
      <w:proofErr w:type="spellEnd"/>
      <w:r w:rsidRPr="00D444F3">
        <w:rPr>
          <w:rFonts w:ascii="Courier" w:hAnsi="Courier" w:cs="Courier"/>
          <w:color w:val="000000"/>
          <w:sz w:val="24"/>
          <w:szCs w:val="24"/>
          <w:lang w:val="en-US"/>
        </w:rPr>
        <w:t>)</w:t>
      </w:r>
    </w:p>
    <w:p w14:paraId="7173910F"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41. {</w:t>
      </w:r>
    </w:p>
    <w:p w14:paraId="7990CD8E"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42. </w:t>
      </w:r>
      <w:proofErr w:type="spellStart"/>
      <w:proofErr w:type="gramStart"/>
      <w:r w:rsidRPr="00D444F3">
        <w:rPr>
          <w:rFonts w:ascii="Courier" w:hAnsi="Courier" w:cs="Courier"/>
          <w:color w:val="000000"/>
          <w:sz w:val="24"/>
          <w:szCs w:val="24"/>
          <w:lang w:val="en-US"/>
        </w:rPr>
        <w:t>bPnP_Arrival</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432AAA03"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43. </w:t>
      </w:r>
      <w:proofErr w:type="spellStart"/>
      <w:proofErr w:type="gramStart"/>
      <w:r w:rsidRPr="00D444F3">
        <w:rPr>
          <w:rFonts w:ascii="Courier" w:hAnsi="Courier" w:cs="Courier"/>
          <w:color w:val="000000"/>
          <w:sz w:val="24"/>
          <w:szCs w:val="24"/>
          <w:lang w:val="en-US"/>
        </w:rPr>
        <w:t>bPnP_DevNodeChange</w:t>
      </w:r>
      <w:proofErr w:type="spellEnd"/>
      <w:proofErr w:type="gram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false</w:t>
      </w:r>
      <w:r w:rsidRPr="00D444F3">
        <w:rPr>
          <w:rFonts w:ascii="Courier" w:hAnsi="Courier" w:cs="Courier"/>
          <w:color w:val="000000"/>
          <w:sz w:val="24"/>
          <w:szCs w:val="24"/>
          <w:lang w:val="en-US"/>
        </w:rPr>
        <w:t>;</w:t>
      </w:r>
    </w:p>
    <w:p w14:paraId="56C8FE72"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44. </w:t>
      </w:r>
      <w:proofErr w:type="spellStart"/>
      <w:proofErr w:type="gramStart"/>
      <w:r w:rsidRPr="00D444F3">
        <w:rPr>
          <w:rFonts w:ascii="Courier" w:hAnsi="Courier" w:cs="Courier"/>
          <w:color w:val="000000"/>
          <w:sz w:val="24"/>
          <w:szCs w:val="24"/>
          <w:lang w:val="en-US"/>
        </w:rPr>
        <w:t>GetDevice</w:t>
      </w:r>
      <w:proofErr w:type="spellEnd"/>
      <w:r w:rsidRPr="00D444F3">
        <w:rPr>
          <w:rFonts w:ascii="Courier" w:hAnsi="Courier" w:cs="Courier"/>
          <w:color w:val="000000"/>
          <w:sz w:val="24"/>
          <w:szCs w:val="24"/>
          <w:lang w:val="en-US"/>
        </w:rPr>
        <w:t>(</w:t>
      </w:r>
      <w:proofErr w:type="gramEnd"/>
      <w:r w:rsidRPr="00D444F3">
        <w:rPr>
          <w:rFonts w:ascii="Courier" w:hAnsi="Courier" w:cs="Courier"/>
          <w:color w:val="000000"/>
          <w:sz w:val="24"/>
          <w:szCs w:val="24"/>
          <w:lang w:val="en-US"/>
        </w:rPr>
        <w:t>);</w:t>
      </w:r>
    </w:p>
    <w:p w14:paraId="77D62E9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45</w:t>
      </w:r>
      <w:proofErr w:type="gramStart"/>
      <w:r w:rsidRPr="00D444F3">
        <w:rPr>
          <w:rFonts w:ascii="Courier" w:hAnsi="Courier" w:cs="Courier"/>
          <w:color w:val="000000"/>
          <w:sz w:val="24"/>
          <w:szCs w:val="24"/>
          <w:lang w:val="en-US"/>
        </w:rPr>
        <w:t>. }</w:t>
      </w:r>
      <w:proofErr w:type="gramEnd"/>
    </w:p>
    <w:p w14:paraId="6EC5FBCB"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46</w:t>
      </w:r>
      <w:proofErr w:type="gramStart"/>
      <w:r w:rsidRPr="00D444F3">
        <w:rPr>
          <w:rFonts w:ascii="Courier" w:hAnsi="Courier" w:cs="Courier"/>
          <w:color w:val="000000"/>
          <w:sz w:val="24"/>
          <w:szCs w:val="24"/>
          <w:lang w:val="en-US"/>
        </w:rPr>
        <w:t>. }</w:t>
      </w:r>
      <w:proofErr w:type="gramEnd"/>
    </w:p>
    <w:p w14:paraId="3C5989B7"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47. Form::</w:t>
      </w:r>
      <w:proofErr w:type="spellStart"/>
      <w:proofErr w:type="gramStart"/>
      <w:r w:rsidRPr="00D444F3">
        <w:rPr>
          <w:rFonts w:ascii="Courier" w:hAnsi="Courier" w:cs="Courier"/>
          <w:color w:val="000000"/>
          <w:sz w:val="24"/>
          <w:szCs w:val="24"/>
          <w:lang w:val="en-US"/>
        </w:rPr>
        <w:t>WndProc</w:t>
      </w:r>
      <w:proofErr w:type="spellEnd"/>
      <w:r w:rsidRPr="00D444F3">
        <w:rPr>
          <w:rFonts w:ascii="Courier" w:hAnsi="Courier" w:cs="Courier"/>
          <w:color w:val="000000"/>
          <w:sz w:val="24"/>
          <w:szCs w:val="24"/>
          <w:lang w:val="en-US"/>
        </w:rPr>
        <w:t>(</w:t>
      </w:r>
      <w:proofErr w:type="gramEnd"/>
      <w:r w:rsidRPr="00D444F3">
        <w:rPr>
          <w:rFonts w:ascii="Courier" w:hAnsi="Courier" w:cs="Courier"/>
          <w:color w:val="000000"/>
          <w:sz w:val="24"/>
          <w:szCs w:val="24"/>
          <w:lang w:val="en-US"/>
        </w:rPr>
        <w:t xml:space="preserve"> m );</w:t>
      </w:r>
    </w:p>
    <w:p w14:paraId="52050BC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48</w:t>
      </w:r>
      <w:proofErr w:type="gramStart"/>
      <w:r w:rsidRPr="00D444F3">
        <w:rPr>
          <w:rFonts w:ascii="Courier" w:hAnsi="Courier" w:cs="Courier"/>
          <w:color w:val="000000"/>
          <w:sz w:val="24"/>
          <w:szCs w:val="24"/>
          <w:lang w:val="en-US"/>
        </w:rPr>
        <w:t>. }</w:t>
      </w:r>
      <w:proofErr w:type="gramEnd"/>
    </w:p>
    <w:p w14:paraId="26A159B0"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49. </w:t>
      </w:r>
      <w:proofErr w:type="gramStart"/>
      <w:r w:rsidRPr="00D444F3">
        <w:rPr>
          <w:rFonts w:ascii="Courier" w:hAnsi="Courier" w:cs="Courier"/>
          <w:color w:val="0000FF"/>
          <w:sz w:val="24"/>
          <w:szCs w:val="24"/>
          <w:lang w:val="en-US"/>
        </w:rPr>
        <w:t>void</w:t>
      </w:r>
      <w:proofErr w:type="gramEnd"/>
      <w:r w:rsidRPr="00D444F3">
        <w:rPr>
          <w:rFonts w:ascii="Courier" w:hAnsi="Courier" w:cs="Courier"/>
          <w:color w:val="0000FF"/>
          <w:sz w:val="24"/>
          <w:szCs w:val="24"/>
          <w:lang w:val="en-US"/>
        </w:rPr>
        <w:t xml:space="preserve"> </w:t>
      </w:r>
      <w:proofErr w:type="spellStart"/>
      <w:r w:rsidRPr="00D444F3">
        <w:rPr>
          <w:rFonts w:ascii="Courier" w:hAnsi="Courier" w:cs="Courier"/>
          <w:color w:val="000000"/>
          <w:sz w:val="24"/>
          <w:szCs w:val="24"/>
          <w:lang w:val="en-US"/>
        </w:rPr>
        <w:t>GetDevice</w:t>
      </w:r>
      <w:proofErr w:type="spellEnd"/>
      <w:r w:rsidRPr="00D444F3">
        <w:rPr>
          <w:rFonts w:ascii="Courier" w:hAnsi="Courier" w:cs="Courier"/>
          <w:color w:val="000000"/>
          <w:sz w:val="24"/>
          <w:szCs w:val="24"/>
          <w:lang w:val="en-US"/>
        </w:rPr>
        <w:t>()</w:t>
      </w:r>
    </w:p>
    <w:p w14:paraId="16FA759A"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50. {</w:t>
      </w:r>
    </w:p>
    <w:p w14:paraId="217E656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51. </w:t>
      </w:r>
      <w:proofErr w:type="spellStart"/>
      <w:r w:rsidRPr="00D444F3">
        <w:rPr>
          <w:rFonts w:ascii="Courier" w:hAnsi="Courier" w:cs="Courier"/>
          <w:color w:val="000000"/>
          <w:sz w:val="24"/>
          <w:szCs w:val="24"/>
          <w:lang w:val="en-US"/>
        </w:rPr>
        <w:t>USBDevice</w:t>
      </w:r>
      <w:proofErr w:type="spellEnd"/>
      <w:r w:rsidRPr="00D444F3">
        <w:rPr>
          <w:rFonts w:ascii="Courier" w:hAnsi="Courier" w:cs="Courier"/>
          <w:color w:val="000000"/>
          <w:sz w:val="24"/>
          <w:szCs w:val="24"/>
          <w:lang w:val="en-US"/>
        </w:rPr>
        <w:t xml:space="preserve"> = </w:t>
      </w:r>
      <w:r w:rsidRPr="00D444F3">
        <w:rPr>
          <w:rFonts w:ascii="Courier" w:hAnsi="Courier" w:cs="Courier"/>
          <w:color w:val="0000FF"/>
          <w:sz w:val="24"/>
          <w:szCs w:val="24"/>
          <w:lang w:val="en-US"/>
        </w:rPr>
        <w:t xml:space="preserve">new </w:t>
      </w:r>
      <w:proofErr w:type="spellStart"/>
      <w:proofErr w:type="gramStart"/>
      <w:r w:rsidRPr="00D444F3">
        <w:rPr>
          <w:rFonts w:ascii="Courier" w:hAnsi="Courier" w:cs="Courier"/>
          <w:color w:val="000000"/>
          <w:sz w:val="24"/>
          <w:szCs w:val="24"/>
          <w:lang w:val="en-US"/>
        </w:rPr>
        <w:t>CCyUSBDevice</w:t>
      </w:r>
      <w:proofErr w:type="spellEnd"/>
      <w:r w:rsidRPr="00D444F3">
        <w:rPr>
          <w:rFonts w:ascii="Courier" w:hAnsi="Courier" w:cs="Courier"/>
          <w:color w:val="000000"/>
          <w:sz w:val="24"/>
          <w:szCs w:val="24"/>
          <w:lang w:val="en-US"/>
        </w:rPr>
        <w:t>(</w:t>
      </w:r>
      <w:proofErr w:type="gramEnd"/>
      <w:r w:rsidRPr="00D444F3">
        <w:rPr>
          <w:rFonts w:ascii="Courier" w:hAnsi="Courier" w:cs="Courier"/>
          <w:color w:val="000000"/>
          <w:sz w:val="24"/>
          <w:szCs w:val="24"/>
          <w:lang w:val="en-US"/>
        </w:rPr>
        <w:t>(HANDLE)</w:t>
      </w:r>
      <w:r w:rsidRPr="00D444F3">
        <w:rPr>
          <w:rFonts w:ascii="Courier" w:hAnsi="Courier" w:cs="Courier"/>
          <w:color w:val="0000FF"/>
          <w:sz w:val="24"/>
          <w:szCs w:val="24"/>
          <w:lang w:val="en-US"/>
        </w:rPr>
        <w:t>this</w:t>
      </w:r>
      <w:r w:rsidRPr="00D444F3">
        <w:rPr>
          <w:rFonts w:ascii="Courier" w:hAnsi="Courier" w:cs="Courier"/>
          <w:color w:val="000000"/>
          <w:sz w:val="24"/>
          <w:szCs w:val="24"/>
          <w:lang w:val="en-US"/>
        </w:rPr>
        <w:t>-</w:t>
      </w:r>
    </w:p>
    <w:p w14:paraId="090596D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&gt;</w:t>
      </w:r>
      <w:proofErr w:type="spellStart"/>
      <w:r w:rsidRPr="00D444F3">
        <w:rPr>
          <w:rFonts w:ascii="Courier" w:hAnsi="Courier" w:cs="Courier"/>
          <w:color w:val="000000"/>
          <w:sz w:val="24"/>
          <w:szCs w:val="24"/>
          <w:lang w:val="en-US"/>
        </w:rPr>
        <w:t>Handle</w:t>
      </w:r>
      <w:proofErr w:type="gramStart"/>
      <w:r w:rsidRPr="00D444F3">
        <w:rPr>
          <w:rFonts w:ascii="Courier" w:hAnsi="Courier" w:cs="Courier"/>
          <w:color w:val="000000"/>
          <w:sz w:val="24"/>
          <w:szCs w:val="24"/>
          <w:lang w:val="en-US"/>
        </w:rPr>
        <w:t>,CYUSBDRV</w:t>
      </w:r>
      <w:proofErr w:type="gramEnd"/>
      <w:r w:rsidRPr="00D444F3">
        <w:rPr>
          <w:rFonts w:ascii="Courier" w:hAnsi="Courier" w:cs="Courier"/>
          <w:color w:val="000000"/>
          <w:sz w:val="24"/>
          <w:szCs w:val="24"/>
          <w:lang w:val="en-US"/>
        </w:rPr>
        <w:t>_GUID,</w:t>
      </w:r>
      <w:r w:rsidRPr="00D444F3">
        <w:rPr>
          <w:rFonts w:ascii="Courier" w:hAnsi="Courier" w:cs="Courier"/>
          <w:color w:val="0000FF"/>
          <w:sz w:val="24"/>
          <w:szCs w:val="24"/>
          <w:lang w:val="en-US"/>
        </w:rPr>
        <w:t>true</w:t>
      </w:r>
      <w:proofErr w:type="spellEnd"/>
      <w:r w:rsidRPr="00D444F3">
        <w:rPr>
          <w:rFonts w:ascii="Courier" w:hAnsi="Courier" w:cs="Courier"/>
          <w:color w:val="000000"/>
          <w:sz w:val="24"/>
          <w:szCs w:val="24"/>
          <w:lang w:val="en-US"/>
        </w:rPr>
        <w:t>);</w:t>
      </w:r>
    </w:p>
    <w:p w14:paraId="3679395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52. </w:t>
      </w:r>
      <w:proofErr w:type="spellStart"/>
      <w:r w:rsidRPr="00D444F3">
        <w:rPr>
          <w:rFonts w:ascii="Courier" w:hAnsi="Courier" w:cs="Courier"/>
          <w:color w:val="000000"/>
          <w:sz w:val="24"/>
          <w:szCs w:val="24"/>
          <w:lang w:val="en-US"/>
        </w:rPr>
        <w:t>AltInterface</w:t>
      </w:r>
      <w:proofErr w:type="spellEnd"/>
      <w:r w:rsidRPr="00D444F3">
        <w:rPr>
          <w:rFonts w:ascii="Courier" w:hAnsi="Courier" w:cs="Courier"/>
          <w:color w:val="000000"/>
          <w:sz w:val="24"/>
          <w:szCs w:val="24"/>
          <w:lang w:val="en-US"/>
        </w:rPr>
        <w:t xml:space="preserve"> = 0;</w:t>
      </w:r>
    </w:p>
    <w:p w14:paraId="639A442E"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53. </w:t>
      </w:r>
      <w:proofErr w:type="gramStart"/>
      <w:r w:rsidRPr="00D444F3">
        <w:rPr>
          <w:rFonts w:ascii="Courier" w:hAnsi="Courier" w:cs="Courier"/>
          <w:color w:val="0000FF"/>
          <w:sz w:val="24"/>
          <w:szCs w:val="24"/>
          <w:lang w:val="en-US"/>
        </w:rPr>
        <w:t>if</w:t>
      </w:r>
      <w:proofErr w:type="gramEnd"/>
      <w:r w:rsidRPr="00D444F3">
        <w:rPr>
          <w:rFonts w:ascii="Courier" w:hAnsi="Courier" w:cs="Courier"/>
          <w:color w:val="0000FF"/>
          <w:sz w:val="24"/>
          <w:szCs w:val="24"/>
          <w:lang w:val="en-US"/>
        </w:rPr>
        <w:t xml:space="preserve"> </w:t>
      </w:r>
      <w:r w:rsidRPr="00D444F3">
        <w:rPr>
          <w:rFonts w:ascii="Courier" w:hAnsi="Courier" w:cs="Courier"/>
          <w:color w:val="000000"/>
          <w:sz w:val="24"/>
          <w:szCs w:val="24"/>
          <w:lang w:val="en-US"/>
        </w:rPr>
        <w:t>(</w:t>
      </w:r>
      <w:proofErr w:type="spellStart"/>
      <w:r w:rsidRPr="00D444F3">
        <w:rPr>
          <w:rFonts w:ascii="Courier" w:hAnsi="Courier" w:cs="Courier"/>
          <w:color w:val="000000"/>
          <w:sz w:val="24"/>
          <w:szCs w:val="24"/>
          <w:lang w:val="en-US"/>
        </w:rPr>
        <w:t>USBDevice</w:t>
      </w:r>
      <w:proofErr w:type="spellEnd"/>
      <w:r w:rsidRPr="00D444F3">
        <w:rPr>
          <w:rFonts w:ascii="Courier" w:hAnsi="Courier" w:cs="Courier"/>
          <w:color w:val="000000"/>
          <w:sz w:val="24"/>
          <w:szCs w:val="24"/>
          <w:lang w:val="en-US"/>
        </w:rPr>
        <w:t>-&gt;</w:t>
      </w:r>
      <w:proofErr w:type="spellStart"/>
      <w:r w:rsidRPr="00D444F3">
        <w:rPr>
          <w:rFonts w:ascii="Courier" w:hAnsi="Courier" w:cs="Courier"/>
          <w:color w:val="000000"/>
          <w:sz w:val="24"/>
          <w:szCs w:val="24"/>
          <w:lang w:val="en-US"/>
        </w:rPr>
        <w:t>DeviceCount</w:t>
      </w:r>
      <w:proofErr w:type="spellEnd"/>
      <w:r w:rsidRPr="00D444F3">
        <w:rPr>
          <w:rFonts w:ascii="Courier" w:hAnsi="Courier" w:cs="Courier"/>
          <w:color w:val="000000"/>
          <w:sz w:val="24"/>
          <w:szCs w:val="24"/>
          <w:lang w:val="en-US"/>
        </w:rPr>
        <w:t>())</w:t>
      </w:r>
    </w:p>
    <w:p w14:paraId="303676A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54. {</w:t>
      </w:r>
    </w:p>
    <w:p w14:paraId="347375C8" w14:textId="77777777" w:rsidR="007D7FAF" w:rsidRPr="00D444F3" w:rsidRDefault="007D7FAF" w:rsidP="00FD096B">
      <w:pPr>
        <w:spacing w:before="20" w:after="20"/>
        <w:rPr>
          <w:rFonts w:ascii="Courier" w:hAnsi="Courier" w:cs="Courier"/>
          <w:color w:val="0000FF"/>
          <w:sz w:val="24"/>
          <w:szCs w:val="24"/>
          <w:lang w:val="en-US"/>
        </w:rPr>
      </w:pPr>
      <w:r w:rsidRPr="00D444F3">
        <w:rPr>
          <w:rFonts w:ascii="Courier" w:hAnsi="Courier" w:cs="Courier"/>
          <w:color w:val="000000"/>
          <w:sz w:val="24"/>
          <w:szCs w:val="24"/>
          <w:lang w:val="en-US"/>
        </w:rPr>
        <w:tab/>
        <w:t xml:space="preserve">55. Text = </w:t>
      </w:r>
      <w:r w:rsidRPr="00D444F3">
        <w:rPr>
          <w:rFonts w:ascii="Courier" w:hAnsi="Courier" w:cs="Courier"/>
          <w:color w:val="A41515"/>
          <w:sz w:val="24"/>
          <w:szCs w:val="24"/>
          <w:lang w:val="en-US"/>
        </w:rPr>
        <w:t>"Device Attached"</w:t>
      </w:r>
      <w:r w:rsidRPr="00D444F3">
        <w:rPr>
          <w:rFonts w:ascii="Courier" w:hAnsi="Courier" w:cs="Courier"/>
          <w:color w:val="000000"/>
          <w:sz w:val="24"/>
          <w:szCs w:val="24"/>
          <w:lang w:val="en-US"/>
        </w:rPr>
        <w:t>;</w:t>
      </w:r>
    </w:p>
    <w:p w14:paraId="4C7A5691"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FF"/>
          <w:sz w:val="24"/>
          <w:szCs w:val="24"/>
          <w:lang w:val="en-US"/>
        </w:rPr>
        <w:tab/>
      </w:r>
      <w:r w:rsidRPr="00D444F3">
        <w:rPr>
          <w:rFonts w:ascii="Courier" w:hAnsi="Courier" w:cs="Courier"/>
          <w:color w:val="000000"/>
          <w:sz w:val="24"/>
          <w:szCs w:val="24"/>
          <w:lang w:val="en-US"/>
        </w:rPr>
        <w:t>56</w:t>
      </w:r>
      <w:proofErr w:type="gramStart"/>
      <w:r w:rsidRPr="00D444F3">
        <w:rPr>
          <w:rFonts w:ascii="Courier" w:hAnsi="Courier" w:cs="Courier"/>
          <w:color w:val="000000"/>
          <w:sz w:val="24"/>
          <w:szCs w:val="24"/>
          <w:lang w:val="en-US"/>
        </w:rPr>
        <w:t>. }</w:t>
      </w:r>
      <w:proofErr w:type="gramEnd"/>
    </w:p>
    <w:p w14:paraId="0C57DB82" w14:textId="77777777" w:rsidR="007D7FAF" w:rsidRPr="00D444F3" w:rsidRDefault="007D7FAF" w:rsidP="00FD096B">
      <w:pPr>
        <w:autoSpaceDE w:val="0"/>
        <w:autoSpaceDN w:val="0"/>
        <w:adjustRightInd w:val="0"/>
        <w:spacing w:before="20" w:after="20" w:line="240" w:lineRule="auto"/>
        <w:rPr>
          <w:rFonts w:ascii="Courier" w:hAnsi="Courier" w:cs="Courier"/>
          <w:color w:val="0000FF"/>
          <w:sz w:val="24"/>
          <w:szCs w:val="24"/>
          <w:lang w:val="en-US"/>
        </w:rPr>
      </w:pPr>
      <w:r w:rsidRPr="00D444F3">
        <w:rPr>
          <w:rFonts w:ascii="Courier" w:hAnsi="Courier" w:cs="Courier"/>
          <w:color w:val="0000FF"/>
          <w:sz w:val="24"/>
          <w:szCs w:val="24"/>
          <w:lang w:val="en-US"/>
        </w:rPr>
        <w:tab/>
        <w:t xml:space="preserve">57. </w:t>
      </w:r>
      <w:proofErr w:type="gramStart"/>
      <w:r w:rsidRPr="00D444F3">
        <w:rPr>
          <w:rFonts w:ascii="Courier" w:hAnsi="Courier" w:cs="Courier"/>
          <w:color w:val="0000FF"/>
          <w:sz w:val="24"/>
          <w:szCs w:val="24"/>
          <w:lang w:val="en-US"/>
        </w:rPr>
        <w:t>else</w:t>
      </w:r>
      <w:proofErr w:type="gramEnd"/>
    </w:p>
    <w:p w14:paraId="218CD41C"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58. {</w:t>
      </w:r>
    </w:p>
    <w:p w14:paraId="32B1ED65" w14:textId="77777777" w:rsidR="007D7FAF" w:rsidRPr="00D444F3" w:rsidRDefault="007D7FAF" w:rsidP="00FD096B">
      <w:pPr>
        <w:autoSpaceDE w:val="0"/>
        <w:autoSpaceDN w:val="0"/>
        <w:adjustRightInd w:val="0"/>
        <w:spacing w:before="20" w:after="20" w:line="240" w:lineRule="auto"/>
        <w:rPr>
          <w:rFonts w:ascii="Courier" w:hAnsi="Courier" w:cs="Courier"/>
          <w:color w:val="000000"/>
          <w:sz w:val="24"/>
          <w:szCs w:val="24"/>
          <w:lang w:val="en-US"/>
        </w:rPr>
      </w:pPr>
      <w:r w:rsidRPr="00D444F3">
        <w:rPr>
          <w:rFonts w:ascii="Courier" w:hAnsi="Courier" w:cs="Courier"/>
          <w:color w:val="000000"/>
          <w:sz w:val="24"/>
          <w:szCs w:val="24"/>
          <w:lang w:val="en-US"/>
        </w:rPr>
        <w:tab/>
        <w:t xml:space="preserve">59. Text = </w:t>
      </w:r>
      <w:r w:rsidRPr="00D444F3">
        <w:rPr>
          <w:rFonts w:ascii="Courier" w:hAnsi="Courier" w:cs="Courier"/>
          <w:color w:val="A41515"/>
          <w:sz w:val="24"/>
          <w:szCs w:val="24"/>
          <w:lang w:val="en-US"/>
        </w:rPr>
        <w:t>"No Devices Attached"</w:t>
      </w:r>
      <w:r w:rsidRPr="00D444F3">
        <w:rPr>
          <w:rFonts w:ascii="Courier" w:hAnsi="Courier" w:cs="Courier"/>
          <w:color w:val="000000"/>
          <w:sz w:val="24"/>
          <w:szCs w:val="24"/>
          <w:lang w:val="en-US"/>
        </w:rPr>
        <w:t>;</w:t>
      </w:r>
    </w:p>
    <w:p w14:paraId="6EED1082" w14:textId="77777777" w:rsidR="007D7FAF" w:rsidRDefault="007D7FAF" w:rsidP="00FD096B">
      <w:pPr>
        <w:autoSpaceDE w:val="0"/>
        <w:autoSpaceDN w:val="0"/>
        <w:adjustRightInd w:val="0"/>
        <w:spacing w:before="20" w:after="20" w:line="240" w:lineRule="auto"/>
        <w:rPr>
          <w:rFonts w:ascii="Courier" w:hAnsi="Courier" w:cs="Courier"/>
          <w:color w:val="000000"/>
          <w:sz w:val="24"/>
          <w:szCs w:val="24"/>
          <w:lang w:val="es-ES"/>
        </w:rPr>
      </w:pPr>
      <w:r w:rsidRPr="00D444F3">
        <w:rPr>
          <w:rFonts w:ascii="Courier" w:hAnsi="Courier" w:cs="Courier"/>
          <w:color w:val="000000"/>
          <w:sz w:val="24"/>
          <w:szCs w:val="24"/>
          <w:lang w:val="en-US"/>
        </w:rPr>
        <w:tab/>
      </w:r>
      <w:r>
        <w:rPr>
          <w:rFonts w:ascii="Courier" w:hAnsi="Courier" w:cs="Courier"/>
          <w:color w:val="000000"/>
          <w:sz w:val="24"/>
          <w:szCs w:val="24"/>
          <w:lang w:val="es-ES"/>
        </w:rPr>
        <w:t>60</w:t>
      </w:r>
      <w:proofErr w:type="gramStart"/>
      <w:r>
        <w:rPr>
          <w:rFonts w:ascii="Courier" w:hAnsi="Courier" w:cs="Courier"/>
          <w:color w:val="000000"/>
          <w:sz w:val="24"/>
          <w:szCs w:val="24"/>
          <w:lang w:val="es-ES"/>
        </w:rPr>
        <w:t>. }</w:t>
      </w:r>
      <w:proofErr w:type="gramEnd"/>
    </w:p>
    <w:p w14:paraId="179F3CBF" w14:textId="77777777" w:rsidR="007D7FAF" w:rsidRPr="007D7FAF" w:rsidRDefault="007D7FAF" w:rsidP="00FD096B">
      <w:pPr>
        <w:spacing w:before="20" w:after="20"/>
        <w:rPr>
          <w:rFonts w:ascii="Arial" w:hAnsi="Arial" w:cs="Arial"/>
          <w:sz w:val="24"/>
          <w:szCs w:val="24"/>
        </w:rPr>
      </w:pPr>
      <w:r>
        <w:rPr>
          <w:rFonts w:ascii="Courier" w:hAnsi="Courier" w:cs="Courier"/>
          <w:color w:val="008000"/>
          <w:sz w:val="24"/>
          <w:szCs w:val="24"/>
          <w:lang w:val="es-ES"/>
        </w:rPr>
        <w:tab/>
        <w:t>61</w:t>
      </w:r>
      <w:proofErr w:type="gramStart"/>
      <w:r>
        <w:rPr>
          <w:rFonts w:ascii="Courier" w:hAnsi="Courier" w:cs="Courier"/>
          <w:color w:val="008000"/>
          <w:sz w:val="24"/>
          <w:szCs w:val="24"/>
          <w:lang w:val="es-ES"/>
        </w:rPr>
        <w:t xml:space="preserve">. </w:t>
      </w:r>
      <w:r>
        <w:rPr>
          <w:rFonts w:ascii="Courier" w:hAnsi="Courier" w:cs="Courier"/>
          <w:color w:val="000000"/>
          <w:sz w:val="24"/>
          <w:szCs w:val="24"/>
          <w:lang w:val="es-ES"/>
        </w:rPr>
        <w:t>}</w:t>
      </w:r>
      <w:proofErr w:type="gramEnd"/>
      <w:r>
        <w:rPr>
          <w:rFonts w:ascii="Courier" w:hAnsi="Courier" w:cs="Courier"/>
          <w:color w:val="0000FF"/>
          <w:sz w:val="24"/>
          <w:szCs w:val="24"/>
          <w:lang w:val="es-ES"/>
        </w:rPr>
        <w:tab/>
      </w:r>
    </w:p>
    <w:p w14:paraId="52EA260E" w14:textId="77777777" w:rsidR="00263A97" w:rsidRDefault="00263A97" w:rsidP="00FD096B">
      <w:pPr>
        <w:spacing w:before="20" w:after="20"/>
        <w:rPr>
          <w:rFonts w:ascii="Arial" w:hAnsi="Arial" w:cs="Arial"/>
          <w:sz w:val="24"/>
          <w:szCs w:val="24"/>
        </w:rPr>
      </w:pPr>
    </w:p>
    <w:p w14:paraId="7BC2C98A" w14:textId="552A1133" w:rsidR="00263A97" w:rsidRPr="007D7FAF" w:rsidRDefault="007D7FAF" w:rsidP="0002490B">
      <w:pPr>
        <w:spacing w:before="20" w:after="20"/>
        <w:jc w:val="both"/>
        <w:rPr>
          <w:rFonts w:ascii="Arial" w:hAnsi="Arial" w:cs="Arial"/>
          <w:b/>
          <w:sz w:val="24"/>
          <w:szCs w:val="24"/>
        </w:rPr>
      </w:pPr>
      <w:r>
        <w:rPr>
          <w:rFonts w:ascii="Arial" w:hAnsi="Arial" w:cs="Arial"/>
          <w:b/>
          <w:sz w:val="24"/>
          <w:szCs w:val="24"/>
        </w:rPr>
        <w:t xml:space="preserve">3.2.2 </w:t>
      </w:r>
      <w:r w:rsidR="00557FC5">
        <w:rPr>
          <w:rFonts w:ascii="Arial" w:hAnsi="Arial" w:cs="Arial"/>
          <w:b/>
          <w:sz w:val="24"/>
          <w:szCs w:val="24"/>
        </w:rPr>
        <w:t>Análisis</w:t>
      </w:r>
      <w:r>
        <w:rPr>
          <w:rFonts w:ascii="Arial" w:hAnsi="Arial" w:cs="Arial"/>
          <w:b/>
          <w:sz w:val="24"/>
          <w:szCs w:val="24"/>
        </w:rPr>
        <w:t xml:space="preserve"> d</w:t>
      </w:r>
      <w:r w:rsidR="001C08C7">
        <w:rPr>
          <w:rFonts w:ascii="Arial" w:hAnsi="Arial" w:cs="Arial"/>
          <w:b/>
          <w:sz w:val="24"/>
          <w:szCs w:val="24"/>
        </w:rPr>
        <w:t>el código del proyecto ejemplo1</w:t>
      </w:r>
    </w:p>
    <w:p w14:paraId="7ABAA6E5" w14:textId="77777777" w:rsidR="00263A97" w:rsidRDefault="00263A97" w:rsidP="0002490B">
      <w:pPr>
        <w:spacing w:before="20" w:after="20"/>
        <w:jc w:val="both"/>
        <w:rPr>
          <w:rFonts w:ascii="Arial" w:hAnsi="Arial" w:cs="Arial"/>
          <w:sz w:val="24"/>
          <w:szCs w:val="24"/>
        </w:rPr>
      </w:pPr>
    </w:p>
    <w:p w14:paraId="65A19175" w14:textId="77777777" w:rsidR="007D7FAF" w:rsidRDefault="007D7FAF" w:rsidP="0002490B">
      <w:pPr>
        <w:spacing w:before="20" w:after="20"/>
        <w:jc w:val="both"/>
        <w:rPr>
          <w:rFonts w:ascii="Arial" w:hAnsi="Arial" w:cs="Arial"/>
          <w:sz w:val="24"/>
          <w:szCs w:val="24"/>
        </w:rPr>
      </w:pPr>
      <w:r>
        <w:rPr>
          <w:rFonts w:ascii="Arial" w:hAnsi="Arial" w:cs="Arial"/>
          <w:sz w:val="24"/>
          <w:szCs w:val="24"/>
        </w:rPr>
        <w:tab/>
        <w:t>Antes de analizar el código descripto anteriormente se debe tener en cuenta que para encontrar información detallada sobre el uso de la librería CyAPI.h se puede recurrir al archivo que brinda Cypress en la instalación del USB Suite llamado “CyAPI.pdf”.</w:t>
      </w:r>
    </w:p>
    <w:p w14:paraId="02560F7F" w14:textId="77777777" w:rsidR="007D7FAF" w:rsidRDefault="007D7FAF" w:rsidP="0002490B">
      <w:pPr>
        <w:spacing w:before="20" w:after="20"/>
        <w:jc w:val="both"/>
        <w:rPr>
          <w:rFonts w:ascii="Arial" w:hAnsi="Arial" w:cs="Arial"/>
          <w:sz w:val="24"/>
          <w:szCs w:val="24"/>
        </w:rPr>
      </w:pPr>
    </w:p>
    <w:p w14:paraId="3A9D3462" w14:textId="77777777" w:rsidR="00876E51" w:rsidRDefault="007D7FAF" w:rsidP="0002490B">
      <w:pPr>
        <w:spacing w:before="20" w:after="20"/>
        <w:jc w:val="both"/>
        <w:rPr>
          <w:rFonts w:ascii="Arial" w:hAnsi="Arial" w:cs="Arial"/>
          <w:sz w:val="24"/>
          <w:szCs w:val="24"/>
        </w:rPr>
      </w:pPr>
      <w:r>
        <w:rPr>
          <w:rFonts w:ascii="Arial" w:hAnsi="Arial" w:cs="Arial"/>
          <w:sz w:val="24"/>
          <w:szCs w:val="24"/>
        </w:rPr>
        <w:tab/>
        <w:t xml:space="preserve">La clase CCyUSBDevice es el punto de entrada primario a la librería. Toda la funcionalidad de la misma es accedida a través </w:t>
      </w:r>
      <w:r w:rsidR="00876E51">
        <w:rPr>
          <w:rFonts w:ascii="Arial" w:hAnsi="Arial" w:cs="Arial"/>
          <w:sz w:val="24"/>
          <w:szCs w:val="24"/>
        </w:rPr>
        <w:t>de la instanciación de CCyUSBDevice. El objeto creado sirve como interface de programación al driver en el cual GUID (</w:t>
      </w:r>
      <w:r w:rsidR="00557FC5">
        <w:rPr>
          <w:rFonts w:ascii="Arial" w:hAnsi="Arial" w:cs="Arial"/>
          <w:sz w:val="24"/>
          <w:szCs w:val="24"/>
        </w:rPr>
        <w:t>Identificador</w:t>
      </w:r>
      <w:r w:rsidR="00876E51">
        <w:rPr>
          <w:rFonts w:ascii="Arial" w:hAnsi="Arial" w:cs="Arial"/>
          <w:sz w:val="24"/>
          <w:szCs w:val="24"/>
        </w:rPr>
        <w:t xml:space="preserve"> del dispositivo) es pasado como parámetro. El constructor de la clase se muestra en el código en la línea 12.</w:t>
      </w:r>
    </w:p>
    <w:p w14:paraId="3BEF64C0" w14:textId="77777777" w:rsidR="00876E51" w:rsidRDefault="00876E51" w:rsidP="0002490B">
      <w:pPr>
        <w:spacing w:before="20" w:after="20"/>
        <w:jc w:val="both"/>
        <w:rPr>
          <w:rFonts w:ascii="Arial" w:hAnsi="Arial" w:cs="Arial"/>
          <w:sz w:val="24"/>
          <w:szCs w:val="24"/>
        </w:rPr>
      </w:pPr>
    </w:p>
    <w:p w14:paraId="69F8FFBA" w14:textId="77777777" w:rsidR="00876E51" w:rsidRDefault="00876E51" w:rsidP="0002490B">
      <w:pPr>
        <w:spacing w:before="20" w:after="20"/>
        <w:jc w:val="both"/>
        <w:rPr>
          <w:rFonts w:ascii="Arial" w:hAnsi="Arial" w:cs="Arial"/>
          <w:sz w:val="24"/>
          <w:szCs w:val="24"/>
        </w:rPr>
      </w:pPr>
      <w:r>
        <w:rPr>
          <w:rFonts w:ascii="Arial" w:hAnsi="Arial" w:cs="Arial"/>
          <w:sz w:val="24"/>
          <w:szCs w:val="24"/>
        </w:rPr>
        <w:tab/>
        <w:t>(HANDLE</w:t>
      </w:r>
      <w:proofErr w:type="gramStart"/>
      <w:r>
        <w:rPr>
          <w:rFonts w:ascii="Arial" w:hAnsi="Arial" w:cs="Arial"/>
          <w:sz w:val="24"/>
          <w:szCs w:val="24"/>
        </w:rPr>
        <w:t>)</w:t>
      </w:r>
      <w:proofErr w:type="spellStart"/>
      <w:r>
        <w:rPr>
          <w:rFonts w:ascii="Arial" w:hAnsi="Arial" w:cs="Arial"/>
          <w:sz w:val="24"/>
          <w:szCs w:val="24"/>
        </w:rPr>
        <w:t>this</w:t>
      </w:r>
      <w:proofErr w:type="spellEnd"/>
      <w:proofErr w:type="gramEnd"/>
      <w:r>
        <w:rPr>
          <w:rFonts w:ascii="Arial" w:hAnsi="Arial" w:cs="Arial"/>
          <w:sz w:val="24"/>
          <w:szCs w:val="24"/>
        </w:rPr>
        <w:t>-&gt;</w:t>
      </w:r>
      <w:proofErr w:type="spellStart"/>
      <w:r>
        <w:rPr>
          <w:rFonts w:ascii="Arial" w:hAnsi="Arial" w:cs="Arial"/>
          <w:sz w:val="24"/>
          <w:szCs w:val="24"/>
        </w:rPr>
        <w:t>Handle</w:t>
      </w:r>
      <w:proofErr w:type="spellEnd"/>
      <w:r>
        <w:rPr>
          <w:rFonts w:ascii="Arial" w:hAnsi="Arial" w:cs="Arial"/>
          <w:sz w:val="24"/>
          <w:szCs w:val="24"/>
        </w:rPr>
        <w:t xml:space="preserve"> es un administrador para la aplicación de la ventana principal en el cual la </w:t>
      </w:r>
      <w:r w:rsidR="00557FC5">
        <w:rPr>
          <w:rFonts w:ascii="Arial" w:hAnsi="Arial" w:cs="Arial"/>
          <w:sz w:val="24"/>
          <w:szCs w:val="24"/>
        </w:rPr>
        <w:t>función</w:t>
      </w:r>
      <w:r>
        <w:rPr>
          <w:rFonts w:ascii="Arial" w:hAnsi="Arial" w:cs="Arial"/>
          <w:sz w:val="24"/>
          <w:szCs w:val="24"/>
        </w:rPr>
        <w:t xml:space="preserve"> WndProc procesa los eventos PnP.</w:t>
      </w:r>
    </w:p>
    <w:p w14:paraId="10776494" w14:textId="77777777" w:rsidR="00876E51" w:rsidRDefault="00876E51" w:rsidP="0002490B">
      <w:pPr>
        <w:spacing w:before="20" w:after="20"/>
        <w:jc w:val="both"/>
        <w:rPr>
          <w:rFonts w:ascii="Arial" w:hAnsi="Arial" w:cs="Arial"/>
          <w:sz w:val="24"/>
          <w:szCs w:val="24"/>
        </w:rPr>
      </w:pPr>
    </w:p>
    <w:p w14:paraId="4F5A4BB8" w14:textId="77777777" w:rsidR="00876E51" w:rsidRDefault="00876E51" w:rsidP="0002490B">
      <w:pPr>
        <w:spacing w:before="20" w:after="20"/>
        <w:jc w:val="both"/>
        <w:rPr>
          <w:rFonts w:ascii="Arial" w:hAnsi="Arial" w:cs="Arial"/>
          <w:sz w:val="24"/>
          <w:szCs w:val="24"/>
        </w:rPr>
      </w:pPr>
      <w:r>
        <w:rPr>
          <w:rFonts w:ascii="Arial" w:hAnsi="Arial" w:cs="Arial"/>
          <w:sz w:val="24"/>
          <w:szCs w:val="24"/>
        </w:rPr>
        <w:tab/>
        <w:t xml:space="preserve">CYUSBDRV_GUID es un valor constante único de guid para el driver CyUSB3.sys y </w:t>
      </w:r>
      <w:r w:rsidR="00557FC5">
        <w:rPr>
          <w:rFonts w:ascii="Arial" w:hAnsi="Arial" w:cs="Arial"/>
          <w:sz w:val="24"/>
          <w:szCs w:val="24"/>
        </w:rPr>
        <w:t>está</w:t>
      </w:r>
      <w:r>
        <w:rPr>
          <w:rFonts w:ascii="Arial" w:hAnsi="Arial" w:cs="Arial"/>
          <w:sz w:val="24"/>
          <w:szCs w:val="24"/>
        </w:rPr>
        <w:t xml:space="preserve"> especificado en el archivo inf que es usado para enlazar el dispositivo al driver. </w:t>
      </w:r>
    </w:p>
    <w:p w14:paraId="5617B666" w14:textId="77777777" w:rsidR="00876E51" w:rsidRDefault="00876E51" w:rsidP="0002490B">
      <w:pPr>
        <w:spacing w:before="20" w:after="20"/>
        <w:jc w:val="both"/>
        <w:rPr>
          <w:rFonts w:ascii="Arial" w:hAnsi="Arial" w:cs="Arial"/>
          <w:sz w:val="24"/>
          <w:szCs w:val="24"/>
        </w:rPr>
      </w:pPr>
    </w:p>
    <w:p w14:paraId="66BD37C0" w14:textId="77777777" w:rsidR="007D7FAF" w:rsidRDefault="00876E51" w:rsidP="0002490B">
      <w:pPr>
        <w:spacing w:before="20" w:after="20"/>
        <w:jc w:val="both"/>
        <w:rPr>
          <w:rFonts w:ascii="Arial" w:hAnsi="Arial" w:cs="Arial"/>
          <w:sz w:val="24"/>
          <w:szCs w:val="24"/>
        </w:rPr>
      </w:pPr>
      <w:r>
        <w:rPr>
          <w:rFonts w:ascii="Arial" w:hAnsi="Arial" w:cs="Arial"/>
          <w:sz w:val="24"/>
          <w:szCs w:val="24"/>
        </w:rPr>
        <w:tab/>
        <w:t>El método</w:t>
      </w:r>
      <w:r w:rsidR="00A646A2">
        <w:rPr>
          <w:rFonts w:ascii="Arial" w:hAnsi="Arial" w:cs="Arial"/>
          <w:sz w:val="24"/>
          <w:szCs w:val="24"/>
        </w:rPr>
        <w:t xml:space="preserve"> WndProc del código m</w:t>
      </w:r>
      <w:r>
        <w:rPr>
          <w:rFonts w:ascii="Arial" w:hAnsi="Arial" w:cs="Arial"/>
          <w:sz w:val="24"/>
          <w:szCs w:val="24"/>
        </w:rPr>
        <w:t>ain</w:t>
      </w:r>
      <w:r w:rsidR="00A646A2">
        <w:rPr>
          <w:rFonts w:ascii="Arial" w:hAnsi="Arial" w:cs="Arial"/>
          <w:sz w:val="24"/>
          <w:szCs w:val="24"/>
        </w:rPr>
        <w:t xml:space="preserve"> del form1</w:t>
      </w:r>
      <w:r>
        <w:rPr>
          <w:rFonts w:ascii="Arial" w:hAnsi="Arial" w:cs="Arial"/>
          <w:sz w:val="24"/>
          <w:szCs w:val="24"/>
        </w:rPr>
        <w:t xml:space="preserve"> es usado para supervisar los mensajes PnP. Windows envía todas las ventanas de alto nivel una serie de mensajes por </w:t>
      </w:r>
      <w:r>
        <w:rPr>
          <w:rFonts w:ascii="Arial" w:hAnsi="Arial" w:cs="Arial"/>
          <w:sz w:val="24"/>
          <w:szCs w:val="24"/>
        </w:rPr>
        <w:lastRenderedPageBreak/>
        <w:t>defecto cuando nuevos dispositivos son agregados y están disponibles, o cuando los dispositivos existentes son desconectados. Estos mensajes son</w:t>
      </w:r>
      <w:r w:rsidR="000A057B">
        <w:rPr>
          <w:rFonts w:ascii="Arial" w:hAnsi="Arial" w:cs="Arial"/>
          <w:sz w:val="24"/>
          <w:szCs w:val="24"/>
        </w:rPr>
        <w:t xml:space="preserve"> conocidos como “mensajes WM_DEVICECHANGE”. Cada uno de estos tiene asociado un evento el cual describe el cambio. Cuando un dispositivo es conectado o desconectado del sistema, el mismo envía una </w:t>
      </w:r>
      <w:r w:rsidR="00557FC5">
        <w:rPr>
          <w:rFonts w:ascii="Arial" w:hAnsi="Arial" w:cs="Arial"/>
          <w:sz w:val="24"/>
          <w:szCs w:val="24"/>
        </w:rPr>
        <w:t>transmisión</w:t>
      </w:r>
      <w:r w:rsidR="000A057B">
        <w:rPr>
          <w:rFonts w:ascii="Arial" w:hAnsi="Arial" w:cs="Arial"/>
          <w:sz w:val="24"/>
          <w:szCs w:val="24"/>
        </w:rPr>
        <w:t xml:space="preserve"> general de cambio de dispositivo DBT_DEVNODES_CHANGED usando el mensaje VM_DEVICECHANGE. El sistema operativo envía el mensaje DBT_DEVICEARRIBAL cuando un dispositivo se conecta y un DBT_DEVICEREMOVAL cuando un dispositivo se desconecta. El WndProc captura el mensaje como un argumento y si el mensaje indica una conexión o desconexión de un dispositivo, llama al método </w:t>
      </w:r>
      <w:proofErr w:type="gramStart"/>
      <w:r w:rsidR="000A057B">
        <w:rPr>
          <w:rFonts w:ascii="Arial" w:hAnsi="Arial" w:cs="Arial"/>
          <w:sz w:val="24"/>
          <w:szCs w:val="24"/>
        </w:rPr>
        <w:t>GetDevice(</w:t>
      </w:r>
      <w:proofErr w:type="gramEnd"/>
      <w:r w:rsidR="000A057B">
        <w:rPr>
          <w:rFonts w:ascii="Arial" w:hAnsi="Arial" w:cs="Arial"/>
          <w:sz w:val="24"/>
          <w:szCs w:val="24"/>
        </w:rPr>
        <w:t>) para actualizar el estado de los dispositivos USB conectados que estén contemplados dentro del driver de Cypress.</w:t>
      </w:r>
    </w:p>
    <w:p w14:paraId="0410B2A5" w14:textId="77777777" w:rsidR="000A057B" w:rsidRDefault="000A057B" w:rsidP="0002490B">
      <w:pPr>
        <w:spacing w:before="20" w:after="20"/>
        <w:jc w:val="both"/>
        <w:rPr>
          <w:rFonts w:ascii="Arial" w:hAnsi="Arial" w:cs="Arial"/>
          <w:sz w:val="24"/>
          <w:szCs w:val="24"/>
        </w:rPr>
      </w:pPr>
    </w:p>
    <w:p w14:paraId="0FA21B04" w14:textId="77777777" w:rsidR="000A057B" w:rsidRDefault="000A057B" w:rsidP="0002490B">
      <w:pPr>
        <w:spacing w:before="20" w:after="20"/>
        <w:jc w:val="both"/>
        <w:rPr>
          <w:rFonts w:ascii="Arial" w:hAnsi="Arial" w:cs="Arial"/>
          <w:sz w:val="24"/>
          <w:szCs w:val="24"/>
        </w:rPr>
      </w:pPr>
      <w:r>
        <w:rPr>
          <w:rFonts w:ascii="Arial" w:hAnsi="Arial" w:cs="Arial"/>
          <w:sz w:val="24"/>
          <w:szCs w:val="24"/>
        </w:rPr>
        <w:tab/>
        <w:t xml:space="preserve">El </w:t>
      </w:r>
      <w:proofErr w:type="gramStart"/>
      <w:r>
        <w:rPr>
          <w:rFonts w:ascii="Arial" w:hAnsi="Arial" w:cs="Arial"/>
          <w:sz w:val="24"/>
          <w:szCs w:val="24"/>
        </w:rPr>
        <w:t>GetDevice(</w:t>
      </w:r>
      <w:proofErr w:type="gramEnd"/>
      <w:r>
        <w:rPr>
          <w:rFonts w:ascii="Arial" w:hAnsi="Arial" w:cs="Arial"/>
          <w:sz w:val="24"/>
          <w:szCs w:val="24"/>
        </w:rPr>
        <w:t xml:space="preserve">) usa un método </w:t>
      </w:r>
      <w:proofErr w:type="spellStart"/>
      <w:r>
        <w:rPr>
          <w:rFonts w:ascii="Arial" w:hAnsi="Arial" w:cs="Arial"/>
          <w:sz w:val="24"/>
          <w:szCs w:val="24"/>
        </w:rPr>
        <w:t>DeviceCount</w:t>
      </w:r>
      <w:proofErr w:type="spellEnd"/>
      <w:r>
        <w:rPr>
          <w:rFonts w:ascii="Arial" w:hAnsi="Arial" w:cs="Arial"/>
          <w:sz w:val="24"/>
          <w:szCs w:val="24"/>
        </w:rPr>
        <w:t xml:space="preserve">() (línea 53 del </w:t>
      </w:r>
      <w:r w:rsidR="00557FC5">
        <w:rPr>
          <w:rFonts w:ascii="Arial" w:hAnsi="Arial" w:cs="Arial"/>
          <w:sz w:val="24"/>
          <w:szCs w:val="24"/>
        </w:rPr>
        <w:t>código</w:t>
      </w:r>
      <w:r>
        <w:rPr>
          <w:rFonts w:ascii="Arial" w:hAnsi="Arial" w:cs="Arial"/>
          <w:sz w:val="24"/>
          <w:szCs w:val="24"/>
        </w:rPr>
        <w:t xml:space="preserve">), el cual es un miembro de la clase CCyUSBDevice. El mismo, devuelve el </w:t>
      </w:r>
      <w:r w:rsidR="00557FC5">
        <w:rPr>
          <w:rFonts w:ascii="Arial" w:hAnsi="Arial" w:cs="Arial"/>
          <w:sz w:val="24"/>
          <w:szCs w:val="24"/>
        </w:rPr>
        <w:t>número</w:t>
      </w:r>
      <w:r>
        <w:rPr>
          <w:rFonts w:ascii="Arial" w:hAnsi="Arial" w:cs="Arial"/>
          <w:sz w:val="24"/>
          <w:szCs w:val="24"/>
        </w:rPr>
        <w:t xml:space="preserve"> de dispositivos conectados del driver CyUSB3.sys. La </w:t>
      </w:r>
      <w:r w:rsidR="00557FC5">
        <w:rPr>
          <w:rFonts w:ascii="Arial" w:hAnsi="Arial" w:cs="Arial"/>
          <w:sz w:val="24"/>
          <w:szCs w:val="24"/>
        </w:rPr>
        <w:t>declaración</w:t>
      </w:r>
      <w:r>
        <w:rPr>
          <w:rFonts w:ascii="Arial" w:hAnsi="Arial" w:cs="Arial"/>
          <w:sz w:val="24"/>
          <w:szCs w:val="24"/>
        </w:rPr>
        <w:t xml:space="preserve"> IF de la línea 53 a 60 del código </w:t>
      </w:r>
      <w:r w:rsidR="008B34E9">
        <w:rPr>
          <w:rFonts w:ascii="Arial" w:hAnsi="Arial" w:cs="Arial"/>
          <w:sz w:val="24"/>
          <w:szCs w:val="24"/>
        </w:rPr>
        <w:t>realiza una evaluación de la presencia o ausencia de dispositivos USB y cambia el título del formulario a “</w:t>
      </w:r>
      <w:proofErr w:type="spellStart"/>
      <w:r w:rsidR="008B34E9">
        <w:rPr>
          <w:rFonts w:ascii="Arial" w:hAnsi="Arial" w:cs="Arial"/>
          <w:sz w:val="24"/>
          <w:szCs w:val="24"/>
        </w:rPr>
        <w:t>Device</w:t>
      </w:r>
      <w:proofErr w:type="spellEnd"/>
      <w:r w:rsidR="008B34E9">
        <w:rPr>
          <w:rFonts w:ascii="Arial" w:hAnsi="Arial" w:cs="Arial"/>
          <w:sz w:val="24"/>
          <w:szCs w:val="24"/>
        </w:rPr>
        <w:t xml:space="preserve"> </w:t>
      </w:r>
      <w:proofErr w:type="spellStart"/>
      <w:r w:rsidR="008B34E9">
        <w:rPr>
          <w:rFonts w:ascii="Arial" w:hAnsi="Arial" w:cs="Arial"/>
          <w:sz w:val="24"/>
          <w:szCs w:val="24"/>
        </w:rPr>
        <w:t>Attached</w:t>
      </w:r>
      <w:proofErr w:type="spellEnd"/>
      <w:r w:rsidR="008B34E9">
        <w:rPr>
          <w:rFonts w:ascii="Arial" w:hAnsi="Arial" w:cs="Arial"/>
          <w:sz w:val="24"/>
          <w:szCs w:val="24"/>
        </w:rPr>
        <w:t xml:space="preserve">” o “No </w:t>
      </w:r>
      <w:proofErr w:type="spellStart"/>
      <w:r w:rsidR="008B34E9">
        <w:rPr>
          <w:rFonts w:ascii="Arial" w:hAnsi="Arial" w:cs="Arial"/>
          <w:sz w:val="24"/>
          <w:szCs w:val="24"/>
        </w:rPr>
        <w:t>Device</w:t>
      </w:r>
      <w:proofErr w:type="spellEnd"/>
      <w:r w:rsidR="008B34E9">
        <w:rPr>
          <w:rFonts w:ascii="Arial" w:hAnsi="Arial" w:cs="Arial"/>
          <w:sz w:val="24"/>
          <w:szCs w:val="24"/>
        </w:rPr>
        <w:t xml:space="preserve"> </w:t>
      </w:r>
      <w:proofErr w:type="spellStart"/>
      <w:r w:rsidR="008B34E9">
        <w:rPr>
          <w:rFonts w:ascii="Arial" w:hAnsi="Arial" w:cs="Arial"/>
          <w:sz w:val="24"/>
          <w:szCs w:val="24"/>
        </w:rPr>
        <w:t>Attached</w:t>
      </w:r>
      <w:proofErr w:type="spellEnd"/>
      <w:r w:rsidR="008B34E9">
        <w:rPr>
          <w:rFonts w:ascii="Arial" w:hAnsi="Arial" w:cs="Arial"/>
          <w:sz w:val="24"/>
          <w:szCs w:val="24"/>
        </w:rPr>
        <w:t xml:space="preserve">” según existan o no dispositivos conectados respectivamente. Si ejecutamos el código a través de la flecha verde (Ejecutar) y luego conectamos y desconectamos la placa del Kit a través del cable USB 3.0 </w:t>
      </w:r>
      <w:r w:rsidR="00557FC5">
        <w:rPr>
          <w:rFonts w:ascii="Arial" w:hAnsi="Arial" w:cs="Arial"/>
          <w:sz w:val="24"/>
          <w:szCs w:val="24"/>
        </w:rPr>
        <w:t>también</w:t>
      </w:r>
      <w:r w:rsidR="008B34E9">
        <w:rPr>
          <w:rFonts w:ascii="Arial" w:hAnsi="Arial" w:cs="Arial"/>
          <w:sz w:val="24"/>
          <w:szCs w:val="24"/>
        </w:rPr>
        <w:t xml:space="preserve"> incluido en el kit veremos como el mensaje de la aplicación mostrada al comienzo de la ventana cambia según se describió. </w:t>
      </w:r>
    </w:p>
    <w:p w14:paraId="58F32F56" w14:textId="77777777" w:rsidR="008B34E9" w:rsidRDefault="008B34E9" w:rsidP="0002490B">
      <w:pPr>
        <w:spacing w:before="20" w:after="20"/>
        <w:jc w:val="both"/>
        <w:rPr>
          <w:rFonts w:ascii="Arial" w:hAnsi="Arial" w:cs="Arial"/>
          <w:sz w:val="24"/>
          <w:szCs w:val="24"/>
        </w:rPr>
      </w:pPr>
    </w:p>
    <w:p w14:paraId="046BC9A4" w14:textId="77777777" w:rsidR="008B34E9" w:rsidRDefault="008B34E9" w:rsidP="0002490B">
      <w:pPr>
        <w:spacing w:before="20" w:after="20"/>
        <w:jc w:val="both"/>
        <w:rPr>
          <w:rFonts w:ascii="Arial" w:hAnsi="Arial" w:cs="Arial"/>
          <w:sz w:val="24"/>
          <w:szCs w:val="24"/>
        </w:rPr>
      </w:pPr>
      <w:r>
        <w:rPr>
          <w:rFonts w:ascii="Arial" w:hAnsi="Arial" w:cs="Arial"/>
          <w:sz w:val="24"/>
          <w:szCs w:val="24"/>
        </w:rPr>
        <w:tab/>
        <w:t xml:space="preserve">Esta es una explicación básica de la aplicación. Como se </w:t>
      </w:r>
      <w:r w:rsidR="0058037C">
        <w:rPr>
          <w:rFonts w:ascii="Arial" w:hAnsi="Arial" w:cs="Arial"/>
          <w:sz w:val="24"/>
          <w:szCs w:val="24"/>
        </w:rPr>
        <w:t>mencionó</w:t>
      </w:r>
      <w:r>
        <w:rPr>
          <w:rFonts w:ascii="Arial" w:hAnsi="Arial" w:cs="Arial"/>
          <w:sz w:val="24"/>
          <w:szCs w:val="24"/>
        </w:rPr>
        <w:t xml:space="preserve"> anteriormente en el manual “CyAPI.pdf” existe una explicación detallada del uso de la librería.</w:t>
      </w:r>
    </w:p>
    <w:p w14:paraId="3623526C" w14:textId="77777777" w:rsidR="008B34E9" w:rsidRDefault="008B34E9" w:rsidP="0002490B">
      <w:pPr>
        <w:spacing w:before="20" w:after="20"/>
        <w:jc w:val="both"/>
        <w:rPr>
          <w:rFonts w:ascii="Arial" w:hAnsi="Arial" w:cs="Arial"/>
          <w:sz w:val="24"/>
          <w:szCs w:val="24"/>
        </w:rPr>
      </w:pPr>
    </w:p>
    <w:p w14:paraId="041DDBC5" w14:textId="77777777" w:rsidR="008B34E9" w:rsidRPr="008B34E9" w:rsidRDefault="008B34E9" w:rsidP="0002490B">
      <w:pPr>
        <w:spacing w:before="20" w:after="20"/>
        <w:jc w:val="both"/>
        <w:rPr>
          <w:rFonts w:ascii="Arial" w:hAnsi="Arial" w:cs="Arial"/>
          <w:b/>
          <w:sz w:val="24"/>
          <w:szCs w:val="24"/>
        </w:rPr>
      </w:pPr>
      <w:r w:rsidRPr="008B34E9">
        <w:rPr>
          <w:rFonts w:ascii="Arial" w:hAnsi="Arial" w:cs="Arial"/>
          <w:b/>
          <w:sz w:val="24"/>
          <w:szCs w:val="24"/>
        </w:rPr>
        <w:t xml:space="preserve">3.2.3  Uso de la librería a través de código ejemplo </w:t>
      </w:r>
      <w:proofErr w:type="spellStart"/>
      <w:r w:rsidRPr="008B34E9">
        <w:rPr>
          <w:rFonts w:ascii="Arial" w:hAnsi="Arial" w:cs="Arial"/>
          <w:b/>
          <w:sz w:val="24"/>
          <w:szCs w:val="24"/>
        </w:rPr>
        <w:t>Streamer</w:t>
      </w:r>
      <w:proofErr w:type="spellEnd"/>
    </w:p>
    <w:p w14:paraId="0884C293" w14:textId="77777777" w:rsidR="008B34E9" w:rsidRDefault="008B34E9" w:rsidP="0002490B">
      <w:pPr>
        <w:spacing w:before="20" w:after="20"/>
        <w:jc w:val="both"/>
        <w:rPr>
          <w:rFonts w:ascii="Arial" w:hAnsi="Arial" w:cs="Arial"/>
          <w:sz w:val="24"/>
          <w:szCs w:val="24"/>
        </w:rPr>
      </w:pPr>
    </w:p>
    <w:p w14:paraId="6829491B" w14:textId="77777777" w:rsidR="008B34E9" w:rsidRDefault="008B34E9" w:rsidP="0002490B">
      <w:pPr>
        <w:spacing w:before="20" w:after="20"/>
        <w:jc w:val="both"/>
        <w:rPr>
          <w:rFonts w:ascii="Arial" w:hAnsi="Arial" w:cs="Arial"/>
          <w:sz w:val="24"/>
          <w:szCs w:val="24"/>
        </w:rPr>
      </w:pPr>
      <w:r>
        <w:rPr>
          <w:rFonts w:ascii="Arial" w:hAnsi="Arial" w:cs="Arial"/>
          <w:sz w:val="24"/>
          <w:szCs w:val="24"/>
        </w:rPr>
        <w:tab/>
        <w:t xml:space="preserve">Una vez comprendido el uso básico de la librería se </w:t>
      </w:r>
      <w:r w:rsidR="00D237AE">
        <w:rPr>
          <w:rFonts w:ascii="Arial" w:hAnsi="Arial" w:cs="Arial"/>
          <w:sz w:val="24"/>
          <w:szCs w:val="24"/>
        </w:rPr>
        <w:t>continuó</w:t>
      </w:r>
      <w:r>
        <w:rPr>
          <w:rFonts w:ascii="Arial" w:hAnsi="Arial" w:cs="Arial"/>
          <w:sz w:val="24"/>
          <w:szCs w:val="24"/>
        </w:rPr>
        <w:t xml:space="preserve"> trabajando para desarrollar una aplicación completa que permita la recepción de los datos que se envían desde el microcontrolador CYUSBFX3.</w:t>
      </w:r>
    </w:p>
    <w:p w14:paraId="12E68A7F" w14:textId="77777777" w:rsidR="008B34E9" w:rsidRDefault="008B34E9" w:rsidP="0002490B">
      <w:pPr>
        <w:spacing w:before="20" w:after="20"/>
        <w:jc w:val="both"/>
        <w:rPr>
          <w:rFonts w:ascii="Arial" w:hAnsi="Arial" w:cs="Arial"/>
          <w:sz w:val="24"/>
          <w:szCs w:val="24"/>
        </w:rPr>
      </w:pPr>
      <w:r>
        <w:rPr>
          <w:rFonts w:ascii="Arial" w:hAnsi="Arial" w:cs="Arial"/>
          <w:sz w:val="24"/>
          <w:szCs w:val="24"/>
        </w:rPr>
        <w:tab/>
      </w:r>
    </w:p>
    <w:p w14:paraId="315BDD04" w14:textId="77777777" w:rsidR="00F257AA" w:rsidRDefault="008B34E9" w:rsidP="0002490B">
      <w:pPr>
        <w:spacing w:before="20" w:after="20"/>
        <w:jc w:val="both"/>
        <w:rPr>
          <w:rFonts w:ascii="Arial" w:hAnsi="Arial" w:cs="Arial"/>
          <w:sz w:val="24"/>
          <w:szCs w:val="24"/>
        </w:rPr>
      </w:pPr>
      <w:r>
        <w:rPr>
          <w:rFonts w:ascii="Arial" w:hAnsi="Arial" w:cs="Arial"/>
          <w:sz w:val="24"/>
          <w:szCs w:val="24"/>
        </w:rPr>
        <w:tab/>
        <w:t xml:space="preserve">Se </w:t>
      </w:r>
      <w:r w:rsidR="00D237AE">
        <w:rPr>
          <w:rFonts w:ascii="Arial" w:hAnsi="Arial" w:cs="Arial"/>
          <w:sz w:val="24"/>
          <w:szCs w:val="24"/>
        </w:rPr>
        <w:t>tomó</w:t>
      </w:r>
      <w:r w:rsidR="00BB317C">
        <w:rPr>
          <w:rFonts w:ascii="Arial" w:hAnsi="Arial" w:cs="Arial"/>
          <w:sz w:val="24"/>
          <w:szCs w:val="24"/>
        </w:rPr>
        <w:t xml:space="preserve"> como punto de partida el código ejemplo “</w:t>
      </w:r>
      <w:proofErr w:type="spellStart"/>
      <w:r w:rsidR="00BB317C">
        <w:rPr>
          <w:rFonts w:ascii="Arial" w:hAnsi="Arial" w:cs="Arial"/>
          <w:sz w:val="24"/>
          <w:szCs w:val="24"/>
        </w:rPr>
        <w:t>Streamer</w:t>
      </w:r>
      <w:proofErr w:type="spellEnd"/>
      <w:r w:rsidR="00BB317C">
        <w:rPr>
          <w:rFonts w:ascii="Arial" w:hAnsi="Arial" w:cs="Arial"/>
          <w:sz w:val="24"/>
          <w:szCs w:val="24"/>
        </w:rPr>
        <w:t>” que brinda Cypress. El mismo utiliza la librería CyAPI.lib y permite leer de forma masiva datos ingresados por el puerto USB, mostrar la velocidad de transferencia, mostrar la cantidad de bytes exitosos y fallados, elegir la cantidad de paquetes a transferir por cada transferencia y mostrar una vista rápida de los datos que se reciben.</w:t>
      </w:r>
      <w:r w:rsidR="00F257AA">
        <w:rPr>
          <w:rFonts w:ascii="Arial" w:hAnsi="Arial" w:cs="Arial"/>
          <w:sz w:val="24"/>
          <w:szCs w:val="24"/>
        </w:rPr>
        <w:t xml:space="preserve"> </w:t>
      </w:r>
    </w:p>
    <w:p w14:paraId="2C3AA2BE" w14:textId="77777777" w:rsidR="00F257AA" w:rsidRDefault="00F257AA" w:rsidP="0002490B">
      <w:pPr>
        <w:spacing w:before="20" w:after="20"/>
        <w:jc w:val="both"/>
        <w:rPr>
          <w:rFonts w:ascii="Arial" w:hAnsi="Arial" w:cs="Arial"/>
          <w:sz w:val="24"/>
          <w:szCs w:val="24"/>
        </w:rPr>
      </w:pPr>
      <w:r>
        <w:rPr>
          <w:rFonts w:ascii="Arial" w:hAnsi="Arial" w:cs="Arial"/>
          <w:sz w:val="24"/>
          <w:szCs w:val="24"/>
        </w:rPr>
        <w:tab/>
      </w:r>
    </w:p>
    <w:p w14:paraId="60822704" w14:textId="77777777" w:rsidR="00BB317C" w:rsidRDefault="00F257AA" w:rsidP="0002490B">
      <w:pPr>
        <w:spacing w:before="20" w:after="20"/>
        <w:jc w:val="both"/>
        <w:rPr>
          <w:rFonts w:ascii="Arial" w:hAnsi="Arial" w:cs="Arial"/>
          <w:sz w:val="24"/>
          <w:szCs w:val="24"/>
        </w:rPr>
      </w:pPr>
      <w:r>
        <w:rPr>
          <w:rFonts w:ascii="Arial" w:hAnsi="Arial" w:cs="Arial"/>
          <w:sz w:val="24"/>
          <w:szCs w:val="24"/>
        </w:rPr>
        <w:tab/>
        <w:t xml:space="preserve">Este código ejemplo tiene la librería CyAPI.lib incluida en el proyecto y utiliza algunas de las funciones básicas para desarrollar una comunicación masiva mediante USB. En la </w:t>
      </w:r>
      <w:r w:rsidRPr="004645C9">
        <w:rPr>
          <w:rFonts w:ascii="Arial" w:hAnsi="Arial" w:cs="Arial"/>
          <w:sz w:val="24"/>
          <w:szCs w:val="24"/>
        </w:rPr>
        <w:fldChar w:fldCharType="begin"/>
      </w:r>
      <w:r w:rsidRPr="004645C9">
        <w:rPr>
          <w:rFonts w:ascii="Arial" w:hAnsi="Arial" w:cs="Arial"/>
          <w:sz w:val="24"/>
          <w:szCs w:val="24"/>
        </w:rPr>
        <w:instrText xml:space="preserve"> REF _Ref462075697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21</w:t>
      </w:r>
      <w:r w:rsidRPr="004645C9">
        <w:rPr>
          <w:rFonts w:ascii="Arial" w:hAnsi="Arial" w:cs="Arial"/>
          <w:sz w:val="24"/>
          <w:szCs w:val="24"/>
        </w:rPr>
        <w:fldChar w:fldCharType="end"/>
      </w:r>
      <w:r>
        <w:rPr>
          <w:rFonts w:ascii="Arial" w:hAnsi="Arial" w:cs="Arial"/>
          <w:b/>
          <w:sz w:val="24"/>
          <w:szCs w:val="24"/>
        </w:rPr>
        <w:t xml:space="preserve"> </w:t>
      </w:r>
      <w:r>
        <w:rPr>
          <w:rFonts w:ascii="Arial" w:hAnsi="Arial" w:cs="Arial"/>
          <w:sz w:val="24"/>
          <w:szCs w:val="24"/>
        </w:rPr>
        <w:t xml:space="preserve">se muestra aplicación </w:t>
      </w:r>
      <w:proofErr w:type="spellStart"/>
      <w:r>
        <w:rPr>
          <w:rFonts w:ascii="Arial" w:hAnsi="Arial" w:cs="Arial"/>
          <w:sz w:val="24"/>
          <w:szCs w:val="24"/>
        </w:rPr>
        <w:t>Streamer</w:t>
      </w:r>
      <w:proofErr w:type="spellEnd"/>
      <w:r>
        <w:rPr>
          <w:rFonts w:ascii="Arial" w:hAnsi="Arial" w:cs="Arial"/>
          <w:sz w:val="24"/>
          <w:szCs w:val="24"/>
        </w:rPr>
        <w:t xml:space="preserve"> en ejecución. En la mism</w:t>
      </w:r>
      <w:r w:rsidR="009D7A5C">
        <w:rPr>
          <w:rFonts w:ascii="Arial" w:hAnsi="Arial" w:cs="Arial"/>
          <w:sz w:val="24"/>
          <w:szCs w:val="24"/>
        </w:rPr>
        <w:t xml:space="preserve">a se </w:t>
      </w:r>
      <w:r w:rsidR="0058037C">
        <w:rPr>
          <w:rFonts w:ascii="Arial" w:hAnsi="Arial" w:cs="Arial"/>
          <w:sz w:val="24"/>
          <w:szCs w:val="24"/>
        </w:rPr>
        <w:t>pueden</w:t>
      </w:r>
      <w:r w:rsidR="009D7A5C">
        <w:rPr>
          <w:rFonts w:ascii="Arial" w:hAnsi="Arial" w:cs="Arial"/>
          <w:sz w:val="24"/>
          <w:szCs w:val="24"/>
        </w:rPr>
        <w:t xml:space="preserve"> ver varias opciones que se describen a continuación:</w:t>
      </w:r>
    </w:p>
    <w:p w14:paraId="7C1FB60B" w14:textId="77777777" w:rsidR="009D7A5C" w:rsidRDefault="009D7A5C" w:rsidP="0002490B">
      <w:pPr>
        <w:spacing w:before="20" w:after="20"/>
        <w:jc w:val="both"/>
        <w:rPr>
          <w:rFonts w:ascii="Arial" w:hAnsi="Arial" w:cs="Arial"/>
          <w:sz w:val="24"/>
          <w:szCs w:val="24"/>
        </w:rPr>
      </w:pPr>
      <w:r>
        <w:rPr>
          <w:rFonts w:ascii="Arial" w:hAnsi="Arial" w:cs="Arial"/>
          <w:sz w:val="24"/>
          <w:szCs w:val="24"/>
        </w:rPr>
        <w:tab/>
      </w:r>
    </w:p>
    <w:p w14:paraId="6797ABEB" w14:textId="77777777" w:rsidR="00F257AA" w:rsidRDefault="009D7A5C" w:rsidP="0002490B">
      <w:pPr>
        <w:spacing w:before="20" w:after="20"/>
        <w:jc w:val="both"/>
        <w:rPr>
          <w:rFonts w:ascii="Arial" w:hAnsi="Arial" w:cs="Arial"/>
          <w:sz w:val="24"/>
          <w:szCs w:val="24"/>
        </w:rPr>
      </w:pPr>
      <w:r>
        <w:rPr>
          <w:rFonts w:ascii="Arial" w:hAnsi="Arial" w:cs="Arial"/>
          <w:sz w:val="24"/>
          <w:szCs w:val="24"/>
        </w:rPr>
        <w:tab/>
      </w:r>
      <w:proofErr w:type="spellStart"/>
      <w:r w:rsidRPr="009D7A5C">
        <w:rPr>
          <w:rFonts w:ascii="Arial" w:hAnsi="Arial" w:cs="Arial"/>
          <w:i/>
          <w:sz w:val="24"/>
          <w:szCs w:val="24"/>
        </w:rPr>
        <w:t>EndPoint</w:t>
      </w:r>
      <w:proofErr w:type="spellEnd"/>
      <w:r>
        <w:rPr>
          <w:rFonts w:ascii="Arial" w:hAnsi="Arial" w:cs="Arial"/>
          <w:i/>
          <w:sz w:val="24"/>
          <w:szCs w:val="24"/>
        </w:rPr>
        <w:t xml:space="preserve"> </w:t>
      </w:r>
      <w:r>
        <w:rPr>
          <w:rFonts w:ascii="Arial" w:hAnsi="Arial" w:cs="Arial"/>
          <w:sz w:val="24"/>
          <w:szCs w:val="24"/>
        </w:rPr>
        <w:t xml:space="preserve">permite elegir el punto de llegada de la interface que queramos usar en caso de que la aplicación que desarrollemos tenga varias interfaces. </w:t>
      </w:r>
      <w:r>
        <w:rPr>
          <w:rFonts w:ascii="Arial" w:hAnsi="Arial" w:cs="Arial"/>
          <w:i/>
          <w:sz w:val="24"/>
          <w:szCs w:val="24"/>
        </w:rPr>
        <w:t xml:space="preserve">Packets per </w:t>
      </w:r>
      <w:proofErr w:type="spellStart"/>
      <w:r>
        <w:rPr>
          <w:rFonts w:ascii="Arial" w:hAnsi="Arial" w:cs="Arial"/>
          <w:i/>
          <w:sz w:val="24"/>
          <w:szCs w:val="24"/>
        </w:rPr>
        <w:t>Xfer</w:t>
      </w:r>
      <w:proofErr w:type="spellEnd"/>
      <w:r>
        <w:rPr>
          <w:rFonts w:ascii="Arial" w:hAnsi="Arial" w:cs="Arial"/>
          <w:i/>
          <w:sz w:val="24"/>
          <w:szCs w:val="24"/>
        </w:rPr>
        <w:t xml:space="preserve"> </w:t>
      </w:r>
      <w:r>
        <w:rPr>
          <w:rFonts w:ascii="Arial" w:hAnsi="Arial" w:cs="Arial"/>
          <w:sz w:val="24"/>
          <w:szCs w:val="24"/>
        </w:rPr>
        <w:t xml:space="preserve">permite elegir la cantidad de paquetes que vamos a recibir en cada transferencia (Se aclara que para el protocolo USB 3.0 cada paquete consta de 1024 bytes). </w:t>
      </w:r>
      <w:proofErr w:type="spellStart"/>
      <w:r>
        <w:rPr>
          <w:rFonts w:ascii="Arial" w:hAnsi="Arial" w:cs="Arial"/>
          <w:i/>
          <w:sz w:val="24"/>
          <w:szCs w:val="24"/>
        </w:rPr>
        <w:t>Xfer</w:t>
      </w:r>
      <w:proofErr w:type="spellEnd"/>
      <w:r>
        <w:rPr>
          <w:rFonts w:ascii="Arial" w:hAnsi="Arial" w:cs="Arial"/>
          <w:i/>
          <w:sz w:val="24"/>
          <w:szCs w:val="24"/>
        </w:rPr>
        <w:t xml:space="preserve"> </w:t>
      </w:r>
      <w:proofErr w:type="spellStart"/>
      <w:r>
        <w:rPr>
          <w:rFonts w:ascii="Arial" w:hAnsi="Arial" w:cs="Arial"/>
          <w:i/>
          <w:sz w:val="24"/>
          <w:szCs w:val="24"/>
        </w:rPr>
        <w:t>to</w:t>
      </w:r>
      <w:proofErr w:type="spellEnd"/>
      <w:r>
        <w:rPr>
          <w:rFonts w:ascii="Arial" w:hAnsi="Arial" w:cs="Arial"/>
          <w:i/>
          <w:sz w:val="24"/>
          <w:szCs w:val="24"/>
        </w:rPr>
        <w:t xml:space="preserve"> </w:t>
      </w:r>
      <w:proofErr w:type="spellStart"/>
      <w:r>
        <w:rPr>
          <w:rFonts w:ascii="Arial" w:hAnsi="Arial" w:cs="Arial"/>
          <w:i/>
          <w:sz w:val="24"/>
          <w:szCs w:val="24"/>
        </w:rPr>
        <w:t>Queue</w:t>
      </w:r>
      <w:proofErr w:type="spellEnd"/>
      <w:r>
        <w:rPr>
          <w:rFonts w:ascii="Arial" w:hAnsi="Arial" w:cs="Arial"/>
          <w:i/>
          <w:sz w:val="24"/>
          <w:szCs w:val="24"/>
        </w:rPr>
        <w:t xml:space="preserve"> </w:t>
      </w:r>
      <w:r>
        <w:rPr>
          <w:rFonts w:ascii="Arial" w:hAnsi="Arial" w:cs="Arial"/>
          <w:sz w:val="24"/>
          <w:szCs w:val="24"/>
        </w:rPr>
        <w:t xml:space="preserve">esta </w:t>
      </w:r>
      <w:r>
        <w:rPr>
          <w:rFonts w:ascii="Arial" w:hAnsi="Arial" w:cs="Arial"/>
          <w:sz w:val="24"/>
          <w:szCs w:val="24"/>
        </w:rPr>
        <w:lastRenderedPageBreak/>
        <w:t xml:space="preserve">opción permite ir cargando una cola de transferencia de la cantidad de paquetes que seleccionemos. </w:t>
      </w:r>
      <w:proofErr w:type="spellStart"/>
      <w:r>
        <w:rPr>
          <w:rFonts w:ascii="Arial" w:hAnsi="Arial" w:cs="Arial"/>
          <w:i/>
          <w:sz w:val="24"/>
          <w:szCs w:val="24"/>
        </w:rPr>
        <w:t>Successes</w:t>
      </w:r>
      <w:proofErr w:type="spellEnd"/>
      <w:r>
        <w:rPr>
          <w:rFonts w:ascii="Arial" w:hAnsi="Arial" w:cs="Arial"/>
          <w:i/>
          <w:sz w:val="24"/>
          <w:szCs w:val="24"/>
        </w:rPr>
        <w:t xml:space="preserve"> </w:t>
      </w:r>
      <w:r>
        <w:rPr>
          <w:rFonts w:ascii="Arial" w:hAnsi="Arial" w:cs="Arial"/>
          <w:sz w:val="24"/>
          <w:szCs w:val="24"/>
        </w:rPr>
        <w:t xml:space="preserve">muestra la cantidad de bytes exitosos que se han recibido. </w:t>
      </w:r>
      <w:proofErr w:type="spellStart"/>
      <w:r>
        <w:rPr>
          <w:rFonts w:ascii="Arial" w:hAnsi="Arial" w:cs="Arial"/>
          <w:i/>
          <w:sz w:val="24"/>
          <w:szCs w:val="24"/>
        </w:rPr>
        <w:t>Failures</w:t>
      </w:r>
      <w:proofErr w:type="spellEnd"/>
      <w:r>
        <w:rPr>
          <w:rFonts w:ascii="Arial" w:hAnsi="Arial" w:cs="Arial"/>
          <w:i/>
          <w:sz w:val="24"/>
          <w:szCs w:val="24"/>
        </w:rPr>
        <w:t xml:space="preserve"> </w:t>
      </w:r>
      <w:r>
        <w:rPr>
          <w:rFonts w:ascii="Arial" w:hAnsi="Arial" w:cs="Arial"/>
          <w:sz w:val="24"/>
          <w:szCs w:val="24"/>
        </w:rPr>
        <w:t xml:space="preserve">indica la cantidad de bytes que fallaron en la transferencia. </w:t>
      </w:r>
      <w:proofErr w:type="spellStart"/>
      <w:r>
        <w:rPr>
          <w:rFonts w:ascii="Arial" w:hAnsi="Arial" w:cs="Arial"/>
          <w:i/>
          <w:sz w:val="24"/>
          <w:szCs w:val="24"/>
        </w:rPr>
        <w:t>Timeout</w:t>
      </w:r>
      <w:proofErr w:type="spellEnd"/>
      <w:r>
        <w:rPr>
          <w:rFonts w:ascii="Arial" w:hAnsi="Arial" w:cs="Arial"/>
          <w:i/>
          <w:sz w:val="24"/>
          <w:szCs w:val="24"/>
        </w:rPr>
        <w:t xml:space="preserve"> Per </w:t>
      </w:r>
      <w:proofErr w:type="spellStart"/>
      <w:r>
        <w:rPr>
          <w:rFonts w:ascii="Arial" w:hAnsi="Arial" w:cs="Arial"/>
          <w:i/>
          <w:sz w:val="24"/>
          <w:szCs w:val="24"/>
        </w:rPr>
        <w:t>Xfer</w:t>
      </w:r>
      <w:proofErr w:type="spellEnd"/>
      <w:r>
        <w:rPr>
          <w:rFonts w:ascii="Arial" w:hAnsi="Arial" w:cs="Arial"/>
          <w:i/>
          <w:sz w:val="24"/>
          <w:szCs w:val="24"/>
        </w:rPr>
        <w:t xml:space="preserve"> (ms) </w:t>
      </w:r>
      <w:r>
        <w:rPr>
          <w:rFonts w:ascii="Arial" w:hAnsi="Arial" w:cs="Arial"/>
          <w:sz w:val="24"/>
          <w:szCs w:val="24"/>
        </w:rPr>
        <w:t xml:space="preserve">elegimos el tiempo de espera máximo que vamos a esperar entre cada transferencia antes declarar perdida una transferencia. </w:t>
      </w:r>
      <w:r w:rsidR="00D237AE">
        <w:rPr>
          <w:rFonts w:ascii="Arial" w:hAnsi="Arial" w:cs="Arial"/>
          <w:sz w:val="24"/>
          <w:szCs w:val="24"/>
        </w:rPr>
        <w:t>Botón</w:t>
      </w:r>
      <w:r>
        <w:rPr>
          <w:rFonts w:ascii="Arial" w:hAnsi="Arial" w:cs="Arial"/>
          <w:sz w:val="24"/>
          <w:szCs w:val="24"/>
        </w:rPr>
        <w:t xml:space="preserve"> </w:t>
      </w:r>
      <w:proofErr w:type="spellStart"/>
      <w:r>
        <w:rPr>
          <w:rFonts w:ascii="Arial" w:hAnsi="Arial" w:cs="Arial"/>
          <w:i/>
          <w:sz w:val="24"/>
          <w:szCs w:val="24"/>
        </w:rPr>
        <w:t>Start</w:t>
      </w:r>
      <w:proofErr w:type="spellEnd"/>
      <w:r>
        <w:rPr>
          <w:rFonts w:ascii="Arial" w:hAnsi="Arial" w:cs="Arial"/>
          <w:i/>
          <w:sz w:val="24"/>
          <w:szCs w:val="24"/>
        </w:rPr>
        <w:t xml:space="preserve"> </w:t>
      </w:r>
      <w:r>
        <w:rPr>
          <w:rFonts w:ascii="Arial" w:hAnsi="Arial" w:cs="Arial"/>
          <w:sz w:val="24"/>
          <w:szCs w:val="24"/>
        </w:rPr>
        <w:t xml:space="preserve">permite comenzar a recibir los datos que ingresan por el puerto USB. </w:t>
      </w:r>
      <w:r>
        <w:rPr>
          <w:rFonts w:ascii="Arial" w:hAnsi="Arial" w:cs="Arial"/>
          <w:i/>
          <w:sz w:val="24"/>
          <w:szCs w:val="24"/>
        </w:rPr>
        <w:t xml:space="preserve">Transfer </w:t>
      </w:r>
      <w:proofErr w:type="spellStart"/>
      <w:r>
        <w:rPr>
          <w:rFonts w:ascii="Arial" w:hAnsi="Arial" w:cs="Arial"/>
          <w:i/>
          <w:sz w:val="24"/>
          <w:szCs w:val="24"/>
        </w:rPr>
        <w:t>Rate</w:t>
      </w:r>
      <w:proofErr w:type="spellEnd"/>
      <w:r>
        <w:rPr>
          <w:rFonts w:ascii="Arial" w:hAnsi="Arial" w:cs="Arial"/>
          <w:i/>
          <w:sz w:val="24"/>
          <w:szCs w:val="24"/>
        </w:rPr>
        <w:t xml:space="preserve"> (KB/s) </w:t>
      </w:r>
      <w:r>
        <w:rPr>
          <w:rFonts w:ascii="Arial" w:hAnsi="Arial" w:cs="Arial"/>
          <w:sz w:val="24"/>
          <w:szCs w:val="24"/>
        </w:rPr>
        <w:t xml:space="preserve">Nos muestra un promedio de la tasa de transferencia aproximada en la comunicación. </w:t>
      </w:r>
      <w:r>
        <w:rPr>
          <w:rFonts w:ascii="Arial" w:hAnsi="Arial" w:cs="Arial"/>
          <w:i/>
          <w:sz w:val="24"/>
          <w:szCs w:val="24"/>
        </w:rPr>
        <w:t xml:space="preserve">CPU </w:t>
      </w:r>
      <w:proofErr w:type="spellStart"/>
      <w:r>
        <w:rPr>
          <w:rFonts w:ascii="Arial" w:hAnsi="Arial" w:cs="Arial"/>
          <w:i/>
          <w:sz w:val="24"/>
          <w:szCs w:val="24"/>
        </w:rPr>
        <w:t>Utilization</w:t>
      </w:r>
      <w:proofErr w:type="spellEnd"/>
      <w:r>
        <w:rPr>
          <w:rFonts w:ascii="Arial" w:hAnsi="Arial" w:cs="Arial"/>
          <w:i/>
          <w:sz w:val="24"/>
          <w:szCs w:val="24"/>
        </w:rPr>
        <w:t xml:space="preserve"> (%) </w:t>
      </w:r>
      <w:r>
        <w:rPr>
          <w:rFonts w:ascii="Arial" w:hAnsi="Arial" w:cs="Arial"/>
          <w:sz w:val="24"/>
          <w:szCs w:val="24"/>
        </w:rPr>
        <w:t xml:space="preserve">muestra el porcentaje de uso de la CPU por parte de la aplicación. </w:t>
      </w:r>
      <w:r w:rsidR="005D0B3C">
        <w:rPr>
          <w:rFonts w:ascii="Arial" w:hAnsi="Arial" w:cs="Arial"/>
          <w:i/>
          <w:sz w:val="24"/>
          <w:szCs w:val="24"/>
        </w:rPr>
        <w:t xml:space="preserve">Show </w:t>
      </w:r>
      <w:proofErr w:type="spellStart"/>
      <w:r w:rsidR="005D0B3C">
        <w:rPr>
          <w:rFonts w:ascii="Arial" w:hAnsi="Arial" w:cs="Arial"/>
          <w:i/>
          <w:sz w:val="24"/>
          <w:szCs w:val="24"/>
        </w:rPr>
        <w:t>Transfered</w:t>
      </w:r>
      <w:proofErr w:type="spellEnd"/>
      <w:r w:rsidR="005D0B3C">
        <w:rPr>
          <w:rFonts w:ascii="Arial" w:hAnsi="Arial" w:cs="Arial"/>
          <w:i/>
          <w:sz w:val="24"/>
          <w:szCs w:val="24"/>
        </w:rPr>
        <w:t xml:space="preserve"> Data </w:t>
      </w:r>
      <w:r w:rsidR="005D0B3C">
        <w:rPr>
          <w:rFonts w:ascii="Arial" w:hAnsi="Arial" w:cs="Arial"/>
          <w:sz w:val="24"/>
          <w:szCs w:val="24"/>
        </w:rPr>
        <w:t>muestra los datos recibidos constantemente en la caja de texto si la casilla de verificación esta activada.</w:t>
      </w:r>
      <w:r w:rsidR="00F257AA">
        <w:rPr>
          <w:rFonts w:ascii="Arial" w:hAnsi="Arial" w:cs="Arial"/>
          <w:sz w:val="24"/>
          <w:szCs w:val="24"/>
        </w:rPr>
        <w:tab/>
      </w:r>
    </w:p>
    <w:p w14:paraId="40AB542D" w14:textId="77777777" w:rsidR="00F257AA" w:rsidRDefault="00F257AA" w:rsidP="00FD096B">
      <w:pPr>
        <w:spacing w:before="20" w:after="20"/>
        <w:rPr>
          <w:rFonts w:ascii="Arial" w:hAnsi="Arial" w:cs="Arial"/>
          <w:sz w:val="24"/>
          <w:szCs w:val="24"/>
        </w:rPr>
      </w:pPr>
    </w:p>
    <w:p w14:paraId="07C91B37" w14:textId="77777777" w:rsidR="00F257AA" w:rsidRDefault="00F257AA" w:rsidP="00FD096B">
      <w:pPr>
        <w:keepNext/>
        <w:spacing w:before="20" w:after="20"/>
        <w:jc w:val="center"/>
      </w:pPr>
      <w:r>
        <w:rPr>
          <w:noProof/>
          <w:lang w:val="es-ES" w:eastAsia="es-ES"/>
        </w:rPr>
        <w:drawing>
          <wp:inline distT="0" distB="0" distL="0" distR="0" wp14:anchorId="694A1BD1" wp14:editId="5B1A1464">
            <wp:extent cx="3790950" cy="4981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0950" cy="4981575"/>
                    </a:xfrm>
                    <a:prstGeom prst="rect">
                      <a:avLst/>
                    </a:prstGeom>
                  </pic:spPr>
                </pic:pic>
              </a:graphicData>
            </a:graphic>
          </wp:inline>
        </w:drawing>
      </w:r>
    </w:p>
    <w:p w14:paraId="4925D0CA" w14:textId="77777777" w:rsidR="00F257AA" w:rsidRPr="00F257AA" w:rsidRDefault="00F257AA" w:rsidP="00FD096B">
      <w:pPr>
        <w:pStyle w:val="Descripcin"/>
        <w:spacing w:before="20" w:after="20"/>
        <w:jc w:val="center"/>
        <w:rPr>
          <w:rFonts w:ascii="Arial" w:hAnsi="Arial" w:cs="Arial"/>
          <w:sz w:val="24"/>
          <w:szCs w:val="24"/>
        </w:rPr>
      </w:pPr>
      <w:bookmarkStart w:id="61" w:name="_Ref462075697"/>
      <w:bookmarkStart w:id="62" w:name="_Toc465465577"/>
      <w:r>
        <w:t xml:space="preserve">Figura </w:t>
      </w:r>
      <w:r>
        <w:fldChar w:fldCharType="begin"/>
      </w:r>
      <w:r>
        <w:instrText xml:space="preserve"> SEQ Figura \* ARABIC </w:instrText>
      </w:r>
      <w:r>
        <w:fldChar w:fldCharType="separate"/>
      </w:r>
      <w:r w:rsidR="003F5D41">
        <w:rPr>
          <w:noProof/>
        </w:rPr>
        <w:t>21</w:t>
      </w:r>
      <w:r>
        <w:fldChar w:fldCharType="end"/>
      </w:r>
      <w:bookmarkEnd w:id="61"/>
      <w:r>
        <w:t xml:space="preserve">: Aplicación </w:t>
      </w:r>
      <w:proofErr w:type="spellStart"/>
      <w:r>
        <w:t>Streamer</w:t>
      </w:r>
      <w:proofErr w:type="spellEnd"/>
      <w:r>
        <w:t xml:space="preserve"> ejemplo</w:t>
      </w:r>
      <w:bookmarkEnd w:id="62"/>
    </w:p>
    <w:p w14:paraId="4AC7BDFB" w14:textId="77777777" w:rsidR="00C7648C" w:rsidRPr="00C7648C" w:rsidRDefault="00C7648C" w:rsidP="00FD096B">
      <w:pPr>
        <w:spacing w:before="20" w:after="20"/>
        <w:rPr>
          <w:rFonts w:ascii="Arial" w:hAnsi="Arial" w:cs="Arial"/>
          <w:sz w:val="24"/>
          <w:szCs w:val="24"/>
        </w:rPr>
      </w:pPr>
      <w:r>
        <w:rPr>
          <w:rFonts w:ascii="Arial" w:hAnsi="Arial" w:cs="Arial"/>
          <w:sz w:val="24"/>
          <w:szCs w:val="24"/>
        </w:rPr>
        <w:tab/>
      </w:r>
    </w:p>
    <w:p w14:paraId="6BD035E6" w14:textId="77777777" w:rsidR="00606A70" w:rsidRDefault="005D0B3C" w:rsidP="0002490B">
      <w:pPr>
        <w:spacing w:before="20" w:after="20"/>
        <w:jc w:val="both"/>
        <w:rPr>
          <w:rFonts w:ascii="Arial" w:hAnsi="Arial" w:cs="Arial"/>
          <w:sz w:val="24"/>
          <w:szCs w:val="24"/>
        </w:rPr>
      </w:pPr>
      <w:r>
        <w:rPr>
          <w:rFonts w:ascii="Arial" w:hAnsi="Arial" w:cs="Arial"/>
          <w:sz w:val="24"/>
          <w:szCs w:val="24"/>
        </w:rPr>
        <w:tab/>
        <w:t xml:space="preserve">Cuando presionamos el botón </w:t>
      </w:r>
      <w:proofErr w:type="spellStart"/>
      <w:r>
        <w:rPr>
          <w:rFonts w:ascii="Arial" w:hAnsi="Arial" w:cs="Arial"/>
          <w:sz w:val="24"/>
          <w:szCs w:val="24"/>
        </w:rPr>
        <w:t>Start</w:t>
      </w:r>
      <w:proofErr w:type="spellEnd"/>
      <w:r>
        <w:rPr>
          <w:rFonts w:ascii="Arial" w:hAnsi="Arial" w:cs="Arial"/>
          <w:sz w:val="24"/>
          <w:szCs w:val="24"/>
        </w:rPr>
        <w:t>,</w:t>
      </w:r>
      <w:r w:rsidR="00DB2C4C">
        <w:rPr>
          <w:rFonts w:ascii="Arial" w:hAnsi="Arial" w:cs="Arial"/>
          <w:sz w:val="24"/>
          <w:szCs w:val="24"/>
        </w:rPr>
        <w:t xml:space="preserve"> el mismo cambia de nombre a </w:t>
      </w:r>
      <w:r w:rsidR="00DB2C4C">
        <w:rPr>
          <w:rFonts w:ascii="Arial" w:hAnsi="Arial" w:cs="Arial"/>
          <w:i/>
          <w:sz w:val="24"/>
          <w:szCs w:val="24"/>
        </w:rPr>
        <w:t>Stop y</w:t>
      </w:r>
      <w:r>
        <w:rPr>
          <w:rFonts w:ascii="Arial" w:hAnsi="Arial" w:cs="Arial"/>
          <w:sz w:val="24"/>
          <w:szCs w:val="24"/>
        </w:rPr>
        <w:t xml:space="preserve"> la aplicación crea una serie de punteros que permite</w:t>
      </w:r>
      <w:r w:rsidR="00606A70">
        <w:rPr>
          <w:rFonts w:ascii="Arial" w:hAnsi="Arial" w:cs="Arial"/>
          <w:sz w:val="24"/>
          <w:szCs w:val="24"/>
        </w:rPr>
        <w:t>n armar</w:t>
      </w:r>
      <w:r>
        <w:rPr>
          <w:rFonts w:ascii="Arial" w:hAnsi="Arial" w:cs="Arial"/>
          <w:sz w:val="24"/>
          <w:szCs w:val="24"/>
        </w:rPr>
        <w:t xml:space="preserve"> la </w:t>
      </w:r>
      <w:r w:rsidR="00606A70">
        <w:rPr>
          <w:rFonts w:ascii="Arial" w:hAnsi="Arial" w:cs="Arial"/>
          <w:sz w:val="24"/>
          <w:szCs w:val="24"/>
        </w:rPr>
        <w:t xml:space="preserve">estructura para la </w:t>
      </w:r>
      <w:r w:rsidR="0058037C">
        <w:rPr>
          <w:rFonts w:ascii="Arial" w:hAnsi="Arial" w:cs="Arial"/>
          <w:sz w:val="24"/>
          <w:szCs w:val="24"/>
        </w:rPr>
        <w:t>recepción</w:t>
      </w:r>
      <w:r w:rsidR="00606A70">
        <w:rPr>
          <w:rFonts w:ascii="Arial" w:hAnsi="Arial" w:cs="Arial"/>
          <w:sz w:val="24"/>
          <w:szCs w:val="24"/>
        </w:rPr>
        <w:t xml:space="preserve"> de cada paquete y la cola de transferencia. </w:t>
      </w:r>
      <w:r>
        <w:rPr>
          <w:rFonts w:ascii="Arial" w:hAnsi="Arial" w:cs="Arial"/>
          <w:sz w:val="24"/>
          <w:szCs w:val="24"/>
        </w:rPr>
        <w:t xml:space="preserve"> Ese </w:t>
      </w:r>
      <w:r w:rsidR="00DB2C4C">
        <w:rPr>
          <w:rFonts w:ascii="Arial" w:hAnsi="Arial" w:cs="Arial"/>
          <w:sz w:val="24"/>
          <w:szCs w:val="24"/>
        </w:rPr>
        <w:t>fragmento</w:t>
      </w:r>
      <w:r w:rsidR="00606A70">
        <w:rPr>
          <w:rFonts w:ascii="Arial" w:hAnsi="Arial" w:cs="Arial"/>
          <w:sz w:val="24"/>
          <w:szCs w:val="24"/>
        </w:rPr>
        <w:t xml:space="preserve"> del </w:t>
      </w:r>
      <w:r>
        <w:rPr>
          <w:rFonts w:ascii="Arial" w:hAnsi="Arial" w:cs="Arial"/>
          <w:sz w:val="24"/>
          <w:szCs w:val="24"/>
        </w:rPr>
        <w:t xml:space="preserve">código de creación </w:t>
      </w:r>
      <w:r w:rsidR="00606A70">
        <w:rPr>
          <w:rFonts w:ascii="Arial" w:hAnsi="Arial" w:cs="Arial"/>
          <w:sz w:val="24"/>
          <w:szCs w:val="24"/>
        </w:rPr>
        <w:t>se ve a continuación en el código extraído de la aplicación:</w:t>
      </w:r>
    </w:p>
    <w:p w14:paraId="2DB0B217" w14:textId="77777777" w:rsidR="00DB2C4C" w:rsidRDefault="00DB2C4C" w:rsidP="00FD096B">
      <w:pPr>
        <w:spacing w:before="20" w:after="20"/>
        <w:rPr>
          <w:rFonts w:ascii="Arial" w:hAnsi="Arial" w:cs="Arial"/>
          <w:sz w:val="24"/>
          <w:szCs w:val="24"/>
        </w:rPr>
      </w:pPr>
    </w:p>
    <w:p w14:paraId="6EACE7CE" w14:textId="77777777" w:rsidR="00606A70" w:rsidRPr="00D444F3" w:rsidRDefault="00606A70"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tab/>
      </w:r>
      <w:r w:rsidRPr="00D444F3">
        <w:rPr>
          <w:rFonts w:ascii="Consolas" w:hAnsi="Consolas" w:cs="Consolas"/>
          <w:color w:val="008000"/>
          <w:sz w:val="19"/>
          <w:szCs w:val="19"/>
          <w:lang w:val="en-US"/>
        </w:rPr>
        <w:t xml:space="preserve">// </w:t>
      </w:r>
      <w:proofErr w:type="gramStart"/>
      <w:r w:rsidRPr="00D444F3">
        <w:rPr>
          <w:rFonts w:ascii="Consolas" w:hAnsi="Consolas" w:cs="Consolas"/>
          <w:color w:val="008000"/>
          <w:sz w:val="19"/>
          <w:szCs w:val="19"/>
          <w:lang w:val="en-US"/>
        </w:rPr>
        <w:t>Allocate</w:t>
      </w:r>
      <w:proofErr w:type="gramEnd"/>
      <w:r w:rsidRPr="00D444F3">
        <w:rPr>
          <w:rFonts w:ascii="Consolas" w:hAnsi="Consolas" w:cs="Consolas"/>
          <w:color w:val="008000"/>
          <w:sz w:val="19"/>
          <w:szCs w:val="19"/>
          <w:lang w:val="en-US"/>
        </w:rPr>
        <w:t xml:space="preserve"> the arrays needed for </w:t>
      </w:r>
      <w:proofErr w:type="spellStart"/>
      <w:r w:rsidRPr="00D444F3">
        <w:rPr>
          <w:rFonts w:ascii="Consolas" w:hAnsi="Consolas" w:cs="Consolas"/>
          <w:color w:val="008000"/>
          <w:sz w:val="19"/>
          <w:szCs w:val="19"/>
          <w:lang w:val="en-US"/>
        </w:rPr>
        <w:t>queueing</w:t>
      </w:r>
      <w:proofErr w:type="spellEnd"/>
    </w:p>
    <w:p w14:paraId="7A45C6AA" w14:textId="77777777" w:rsidR="00606A70" w:rsidRPr="00D444F3" w:rsidRDefault="00606A7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t>PUCHAR</w:t>
      </w:r>
      <w:r w:rsidRPr="00D444F3">
        <w:rPr>
          <w:rFonts w:ascii="Consolas" w:hAnsi="Consolas" w:cs="Consolas"/>
          <w:sz w:val="19"/>
          <w:szCs w:val="19"/>
          <w:lang w:val="en-US"/>
        </w:rPr>
        <w:tab/>
      </w:r>
      <w:r w:rsidRPr="00D444F3">
        <w:rPr>
          <w:rFonts w:ascii="Consolas" w:hAnsi="Consolas" w:cs="Consolas"/>
          <w:sz w:val="19"/>
          <w:szCs w:val="19"/>
          <w:lang w:val="en-US"/>
        </w:rPr>
        <w:tab/>
        <w:t xml:space="preserve">  *buffers</w:t>
      </w: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r w:rsidRPr="00D444F3">
        <w:rPr>
          <w:rFonts w:ascii="Consolas" w:hAnsi="Consolas" w:cs="Consolas"/>
          <w:color w:val="0000FF"/>
          <w:sz w:val="19"/>
          <w:szCs w:val="19"/>
          <w:lang w:val="en-US"/>
        </w:rPr>
        <w:t>new</w:t>
      </w:r>
      <w:r w:rsidRPr="00D444F3">
        <w:rPr>
          <w:rFonts w:ascii="Consolas" w:hAnsi="Consolas" w:cs="Consolas"/>
          <w:sz w:val="19"/>
          <w:szCs w:val="19"/>
          <w:lang w:val="en-US"/>
        </w:rPr>
        <w:t xml:space="preserve"> </w:t>
      </w:r>
      <w:proofErr w:type="gramStart"/>
      <w:r w:rsidRPr="00D444F3">
        <w:rPr>
          <w:rFonts w:ascii="Consolas" w:hAnsi="Consolas" w:cs="Consolas"/>
          <w:sz w:val="19"/>
          <w:szCs w:val="19"/>
          <w:lang w:val="en-US"/>
        </w:rPr>
        <w:t>PUCHAR[</w:t>
      </w:r>
      <w:proofErr w:type="spellStart"/>
      <w:proofErr w:type="gramEnd"/>
      <w:r w:rsidRPr="00D444F3">
        <w:rPr>
          <w:rFonts w:ascii="Consolas" w:hAnsi="Consolas" w:cs="Consolas"/>
          <w:sz w:val="19"/>
          <w:szCs w:val="19"/>
          <w:lang w:val="en-US"/>
        </w:rPr>
        <w:t>QueueSize</w:t>
      </w:r>
      <w:proofErr w:type="spellEnd"/>
      <w:r w:rsidRPr="00D444F3">
        <w:rPr>
          <w:rFonts w:ascii="Consolas" w:hAnsi="Consolas" w:cs="Consolas"/>
          <w:sz w:val="19"/>
          <w:szCs w:val="19"/>
          <w:lang w:val="en-US"/>
        </w:rPr>
        <w:t>];</w:t>
      </w:r>
    </w:p>
    <w:p w14:paraId="61E35946" w14:textId="77777777" w:rsidR="00606A70" w:rsidRPr="00D444F3" w:rsidRDefault="00606A7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CCyIsoPktInfo</w:t>
      </w:r>
      <w:proofErr w:type="spellEnd"/>
      <w:r w:rsidRPr="00D444F3">
        <w:rPr>
          <w:rFonts w:ascii="Consolas" w:hAnsi="Consolas" w:cs="Consolas"/>
          <w:sz w:val="19"/>
          <w:szCs w:val="19"/>
          <w:lang w:val="en-US"/>
        </w:rPr>
        <w:tab/>
        <w:t>* *</w:t>
      </w:r>
      <w:proofErr w:type="spellStart"/>
      <w:r w:rsidRPr="00D444F3">
        <w:rPr>
          <w:rFonts w:ascii="Consolas" w:hAnsi="Consolas" w:cs="Consolas"/>
          <w:sz w:val="19"/>
          <w:szCs w:val="19"/>
          <w:lang w:val="en-US"/>
        </w:rPr>
        <w:t>isoPktInfos</w:t>
      </w:r>
      <w:proofErr w:type="spellEnd"/>
      <w:r w:rsidRPr="00D444F3">
        <w:rPr>
          <w:rFonts w:ascii="Consolas" w:hAnsi="Consolas" w:cs="Consolas"/>
          <w:sz w:val="19"/>
          <w:szCs w:val="19"/>
          <w:lang w:val="en-US"/>
        </w:rPr>
        <w:tab/>
        <w:t xml:space="preserve">= </w:t>
      </w:r>
      <w:r w:rsidRPr="00D444F3">
        <w:rPr>
          <w:rFonts w:ascii="Consolas" w:hAnsi="Consolas" w:cs="Consolas"/>
          <w:color w:val="0000FF"/>
          <w:sz w:val="19"/>
          <w:szCs w:val="19"/>
          <w:lang w:val="en-US"/>
        </w:rPr>
        <w:t>new</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CCyIsoPktInfo</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QueueSize</w:t>
      </w:r>
      <w:proofErr w:type="spellEnd"/>
      <w:r w:rsidRPr="00D444F3">
        <w:rPr>
          <w:rFonts w:ascii="Consolas" w:hAnsi="Consolas" w:cs="Consolas"/>
          <w:sz w:val="19"/>
          <w:szCs w:val="19"/>
          <w:lang w:val="en-US"/>
        </w:rPr>
        <w:t>];</w:t>
      </w:r>
    </w:p>
    <w:p w14:paraId="69E4B376" w14:textId="77777777" w:rsidR="00606A70" w:rsidRPr="00D444F3" w:rsidRDefault="00606A7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t>PUCHAR</w:t>
      </w:r>
      <w:r w:rsidRPr="00D444F3">
        <w:rPr>
          <w:rFonts w:ascii="Consolas" w:hAnsi="Consolas" w:cs="Consolas"/>
          <w:sz w:val="19"/>
          <w:szCs w:val="19"/>
          <w:lang w:val="en-US"/>
        </w:rPr>
        <w:tab/>
      </w:r>
      <w:r w:rsidRPr="00D444F3">
        <w:rPr>
          <w:rFonts w:ascii="Consolas" w:hAnsi="Consolas" w:cs="Consolas"/>
          <w:sz w:val="19"/>
          <w:szCs w:val="19"/>
          <w:lang w:val="en-US"/>
        </w:rPr>
        <w:tab/>
        <w:t xml:space="preserve">  *contexts</w:t>
      </w: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r w:rsidRPr="00D444F3">
        <w:rPr>
          <w:rFonts w:ascii="Consolas" w:hAnsi="Consolas" w:cs="Consolas"/>
          <w:color w:val="0000FF"/>
          <w:sz w:val="19"/>
          <w:szCs w:val="19"/>
          <w:lang w:val="en-US"/>
        </w:rPr>
        <w:t>new</w:t>
      </w:r>
      <w:r w:rsidRPr="00D444F3">
        <w:rPr>
          <w:rFonts w:ascii="Consolas" w:hAnsi="Consolas" w:cs="Consolas"/>
          <w:sz w:val="19"/>
          <w:szCs w:val="19"/>
          <w:lang w:val="en-US"/>
        </w:rPr>
        <w:t xml:space="preserve"> </w:t>
      </w:r>
      <w:proofErr w:type="gramStart"/>
      <w:r w:rsidRPr="00D444F3">
        <w:rPr>
          <w:rFonts w:ascii="Consolas" w:hAnsi="Consolas" w:cs="Consolas"/>
          <w:sz w:val="19"/>
          <w:szCs w:val="19"/>
          <w:lang w:val="en-US"/>
        </w:rPr>
        <w:t>PUCHAR[</w:t>
      </w:r>
      <w:proofErr w:type="spellStart"/>
      <w:proofErr w:type="gramEnd"/>
      <w:r w:rsidRPr="00D444F3">
        <w:rPr>
          <w:rFonts w:ascii="Consolas" w:hAnsi="Consolas" w:cs="Consolas"/>
          <w:sz w:val="19"/>
          <w:szCs w:val="19"/>
          <w:lang w:val="en-US"/>
        </w:rPr>
        <w:t>QueueSize</w:t>
      </w:r>
      <w:proofErr w:type="spellEnd"/>
      <w:r w:rsidRPr="00D444F3">
        <w:rPr>
          <w:rFonts w:ascii="Consolas" w:hAnsi="Consolas" w:cs="Consolas"/>
          <w:sz w:val="19"/>
          <w:szCs w:val="19"/>
          <w:lang w:val="en-US"/>
        </w:rPr>
        <w:t>];</w:t>
      </w:r>
    </w:p>
    <w:p w14:paraId="05C59854" w14:textId="77777777" w:rsidR="00606A70" w:rsidRPr="00D444F3" w:rsidRDefault="00606A7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lastRenderedPageBreak/>
        <w:tab/>
        <w:t>OVERLAPPED</w:t>
      </w:r>
      <w:r w:rsidRPr="00D444F3">
        <w:rPr>
          <w:rFonts w:ascii="Consolas" w:hAnsi="Consolas" w:cs="Consolas"/>
          <w:sz w:val="19"/>
          <w:szCs w:val="19"/>
          <w:lang w:val="en-US"/>
        </w:rPr>
        <w:tab/>
        <w:t xml:space="preserve">   </w:t>
      </w:r>
      <w:proofErr w:type="spellStart"/>
      <w:proofErr w:type="gramStart"/>
      <w:r w:rsidRPr="00D444F3">
        <w:rPr>
          <w:rFonts w:ascii="Consolas" w:hAnsi="Consolas" w:cs="Consolas"/>
          <w:sz w:val="19"/>
          <w:szCs w:val="19"/>
          <w:lang w:val="en-US"/>
        </w:rPr>
        <w:t>inOvLap</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MAX_QUEUE_SZ];</w:t>
      </w:r>
    </w:p>
    <w:p w14:paraId="0871758F" w14:textId="77777777" w:rsidR="00DB2C4C" w:rsidRPr="00D444F3" w:rsidRDefault="00DB2C4C" w:rsidP="00FD096B">
      <w:pPr>
        <w:autoSpaceDE w:val="0"/>
        <w:autoSpaceDN w:val="0"/>
        <w:adjustRightInd w:val="0"/>
        <w:spacing w:before="20" w:after="20" w:line="240" w:lineRule="auto"/>
        <w:rPr>
          <w:rFonts w:ascii="Consolas" w:hAnsi="Consolas" w:cs="Consolas"/>
          <w:sz w:val="19"/>
          <w:szCs w:val="19"/>
          <w:lang w:val="en-US"/>
        </w:rPr>
      </w:pPr>
    </w:p>
    <w:p w14:paraId="03B7946B" w14:textId="77777777" w:rsidR="00DB2C4C" w:rsidRDefault="00DB2C4C" w:rsidP="0002490B">
      <w:pPr>
        <w:spacing w:before="20" w:after="20"/>
        <w:jc w:val="both"/>
        <w:rPr>
          <w:rFonts w:ascii="Arial" w:hAnsi="Arial" w:cs="Arial"/>
          <w:sz w:val="24"/>
          <w:szCs w:val="24"/>
        </w:rPr>
      </w:pPr>
      <w:r w:rsidRPr="00D444F3">
        <w:rPr>
          <w:rFonts w:ascii="Arial" w:hAnsi="Arial" w:cs="Arial"/>
          <w:sz w:val="24"/>
          <w:szCs w:val="24"/>
          <w:lang w:val="en-US"/>
        </w:rPr>
        <w:tab/>
      </w:r>
      <w:r w:rsidR="00606A70">
        <w:rPr>
          <w:rFonts w:ascii="Arial" w:hAnsi="Arial" w:cs="Arial"/>
          <w:sz w:val="24"/>
          <w:szCs w:val="24"/>
        </w:rPr>
        <w:t xml:space="preserve">Luego la </w:t>
      </w:r>
      <w:proofErr w:type="spellStart"/>
      <w:r w:rsidR="00606A70">
        <w:rPr>
          <w:rFonts w:ascii="Arial" w:hAnsi="Arial" w:cs="Arial"/>
          <w:sz w:val="24"/>
          <w:szCs w:val="24"/>
        </w:rPr>
        <w:t>aplicacion</w:t>
      </w:r>
      <w:proofErr w:type="spellEnd"/>
      <w:r w:rsidR="00606A70">
        <w:rPr>
          <w:rFonts w:ascii="Arial" w:hAnsi="Arial" w:cs="Arial"/>
          <w:sz w:val="24"/>
          <w:szCs w:val="24"/>
        </w:rPr>
        <w:t xml:space="preserve"> comienza</w:t>
      </w:r>
      <w:r>
        <w:rPr>
          <w:rFonts w:ascii="Arial" w:hAnsi="Arial" w:cs="Arial"/>
          <w:sz w:val="24"/>
          <w:szCs w:val="24"/>
        </w:rPr>
        <w:t xml:space="preserve"> luego un bucle infinito mientras no se vuelva a presionar el botón </w:t>
      </w:r>
      <w:r>
        <w:rPr>
          <w:rFonts w:ascii="Arial" w:hAnsi="Arial" w:cs="Arial"/>
          <w:i/>
          <w:sz w:val="24"/>
          <w:szCs w:val="24"/>
        </w:rPr>
        <w:t>Stop</w:t>
      </w:r>
      <w:r w:rsidR="00606A70">
        <w:rPr>
          <w:rFonts w:ascii="Arial" w:hAnsi="Arial" w:cs="Arial"/>
          <w:sz w:val="24"/>
          <w:szCs w:val="24"/>
        </w:rPr>
        <w:t xml:space="preserve"> </w:t>
      </w:r>
      <w:r w:rsidR="005C2EE2">
        <w:rPr>
          <w:rFonts w:ascii="Arial" w:hAnsi="Arial" w:cs="Arial"/>
          <w:sz w:val="24"/>
          <w:szCs w:val="24"/>
        </w:rPr>
        <w:t>e</w:t>
      </w:r>
      <w:r>
        <w:rPr>
          <w:rFonts w:ascii="Arial" w:hAnsi="Arial" w:cs="Arial"/>
          <w:sz w:val="24"/>
          <w:szCs w:val="24"/>
        </w:rPr>
        <w:t xml:space="preserve"> inicia </w:t>
      </w:r>
      <w:r w:rsidR="00606A70">
        <w:rPr>
          <w:rFonts w:ascii="Arial" w:hAnsi="Arial" w:cs="Arial"/>
          <w:sz w:val="24"/>
          <w:szCs w:val="24"/>
        </w:rPr>
        <w:t xml:space="preserve">la transferencia mediante el uso del método </w:t>
      </w:r>
      <w:proofErr w:type="spellStart"/>
      <w:proofErr w:type="gramStart"/>
      <w:r w:rsidR="00606A70" w:rsidRPr="00606A70">
        <w:rPr>
          <w:rFonts w:ascii="Arial" w:hAnsi="Arial" w:cs="Arial"/>
          <w:i/>
          <w:sz w:val="24"/>
          <w:szCs w:val="24"/>
        </w:rPr>
        <w:t>BeginDataXfer</w:t>
      </w:r>
      <w:proofErr w:type="spellEnd"/>
      <w:r w:rsidR="00606A70" w:rsidRPr="00606A70">
        <w:rPr>
          <w:rFonts w:ascii="Arial" w:hAnsi="Arial" w:cs="Arial"/>
          <w:i/>
          <w:sz w:val="24"/>
          <w:szCs w:val="24"/>
        </w:rPr>
        <w:t>(</w:t>
      </w:r>
      <w:proofErr w:type="spellStart"/>
      <w:proofErr w:type="gramEnd"/>
      <w:r w:rsidR="00606A70" w:rsidRPr="00606A70">
        <w:rPr>
          <w:rFonts w:ascii="Arial" w:hAnsi="Arial" w:cs="Arial"/>
          <w:i/>
          <w:sz w:val="24"/>
          <w:szCs w:val="24"/>
        </w:rPr>
        <w:t>buff</w:t>
      </w:r>
      <w:proofErr w:type="spellEnd"/>
      <w:r w:rsidR="00606A70" w:rsidRPr="00606A70">
        <w:rPr>
          <w:rFonts w:ascii="Arial" w:hAnsi="Arial" w:cs="Arial"/>
          <w:i/>
          <w:sz w:val="24"/>
          <w:szCs w:val="24"/>
        </w:rPr>
        <w:t>[i],</w:t>
      </w:r>
      <w:proofErr w:type="spellStart"/>
      <w:r w:rsidR="00606A70" w:rsidRPr="00606A70">
        <w:rPr>
          <w:rFonts w:ascii="Arial" w:hAnsi="Arial" w:cs="Arial"/>
          <w:i/>
          <w:sz w:val="24"/>
          <w:szCs w:val="24"/>
        </w:rPr>
        <w:t>len</w:t>
      </w:r>
      <w:proofErr w:type="spellEnd"/>
      <w:r w:rsidR="00606A70" w:rsidRPr="00606A70">
        <w:rPr>
          <w:rFonts w:ascii="Arial" w:hAnsi="Arial" w:cs="Arial"/>
          <w:i/>
          <w:sz w:val="24"/>
          <w:szCs w:val="24"/>
        </w:rPr>
        <w:t>)</w:t>
      </w:r>
      <w:r w:rsidR="00606A70">
        <w:rPr>
          <w:rFonts w:ascii="Arial" w:hAnsi="Arial" w:cs="Arial"/>
          <w:i/>
          <w:sz w:val="24"/>
          <w:szCs w:val="24"/>
        </w:rPr>
        <w:t xml:space="preserve"> </w:t>
      </w:r>
      <w:r w:rsidR="00606A70">
        <w:rPr>
          <w:rFonts w:ascii="Arial" w:hAnsi="Arial" w:cs="Arial"/>
          <w:sz w:val="24"/>
          <w:szCs w:val="24"/>
        </w:rPr>
        <w:t xml:space="preserve"> con los parámetros </w:t>
      </w:r>
      <w:proofErr w:type="spellStart"/>
      <w:r w:rsidR="00606A70" w:rsidRPr="00606A70">
        <w:rPr>
          <w:rFonts w:ascii="Arial" w:hAnsi="Arial" w:cs="Arial"/>
          <w:i/>
          <w:sz w:val="24"/>
          <w:szCs w:val="24"/>
        </w:rPr>
        <w:t>buff</w:t>
      </w:r>
      <w:proofErr w:type="spellEnd"/>
      <w:r w:rsidR="00606A70" w:rsidRPr="00606A70">
        <w:rPr>
          <w:rFonts w:ascii="Arial" w:hAnsi="Arial" w:cs="Arial"/>
          <w:i/>
          <w:sz w:val="24"/>
          <w:szCs w:val="24"/>
        </w:rPr>
        <w:t>[i]</w:t>
      </w:r>
      <w:r w:rsidR="00606A70">
        <w:rPr>
          <w:rFonts w:ascii="Arial" w:hAnsi="Arial" w:cs="Arial"/>
          <w:i/>
          <w:sz w:val="24"/>
          <w:szCs w:val="24"/>
        </w:rPr>
        <w:t xml:space="preserve"> </w:t>
      </w:r>
      <w:r w:rsidR="00606A70">
        <w:rPr>
          <w:rFonts w:ascii="Arial" w:hAnsi="Arial" w:cs="Arial"/>
          <w:sz w:val="24"/>
          <w:szCs w:val="24"/>
        </w:rPr>
        <w:t xml:space="preserve">que es el puntero donde se reciben los datos recibidos y la propiedad </w:t>
      </w:r>
      <w:proofErr w:type="spellStart"/>
      <w:r w:rsidR="00606A70">
        <w:rPr>
          <w:rFonts w:ascii="Arial" w:hAnsi="Arial" w:cs="Arial"/>
          <w:i/>
          <w:sz w:val="24"/>
          <w:szCs w:val="24"/>
        </w:rPr>
        <w:t>len</w:t>
      </w:r>
      <w:proofErr w:type="spellEnd"/>
      <w:r w:rsidR="00606A70">
        <w:rPr>
          <w:rFonts w:ascii="Arial" w:hAnsi="Arial" w:cs="Arial"/>
          <w:i/>
          <w:sz w:val="24"/>
          <w:szCs w:val="24"/>
        </w:rPr>
        <w:t xml:space="preserve"> </w:t>
      </w:r>
      <w:r w:rsidR="00606A70">
        <w:rPr>
          <w:rFonts w:ascii="Arial" w:hAnsi="Arial" w:cs="Arial"/>
          <w:sz w:val="24"/>
          <w:szCs w:val="24"/>
        </w:rPr>
        <w:t xml:space="preserve">el cual indica la longitud de la transferencia. A continuación </w:t>
      </w:r>
      <w:r>
        <w:rPr>
          <w:rFonts w:ascii="Arial" w:hAnsi="Arial" w:cs="Arial"/>
          <w:sz w:val="24"/>
          <w:szCs w:val="24"/>
        </w:rPr>
        <w:t xml:space="preserve">llama al método </w:t>
      </w:r>
      <w:proofErr w:type="spellStart"/>
      <w:proofErr w:type="gramStart"/>
      <w:r w:rsidRPr="00DB2C4C">
        <w:rPr>
          <w:rFonts w:ascii="Arial" w:hAnsi="Arial" w:cs="Arial"/>
          <w:i/>
          <w:sz w:val="24"/>
          <w:szCs w:val="24"/>
        </w:rPr>
        <w:t>WaitForXfer</w:t>
      </w:r>
      <w:proofErr w:type="spellEnd"/>
      <w:r w:rsidRPr="00DB2C4C">
        <w:rPr>
          <w:rFonts w:ascii="Arial" w:hAnsi="Arial" w:cs="Arial"/>
          <w:i/>
          <w:sz w:val="24"/>
          <w:szCs w:val="24"/>
        </w:rPr>
        <w:t>(</w:t>
      </w:r>
      <w:proofErr w:type="spellStart"/>
      <w:proofErr w:type="gramEnd"/>
      <w:r w:rsidRPr="00DB2C4C">
        <w:rPr>
          <w:rFonts w:ascii="Arial" w:hAnsi="Arial" w:cs="Arial"/>
          <w:i/>
          <w:sz w:val="24"/>
          <w:szCs w:val="24"/>
        </w:rPr>
        <w:t>timeout</w:t>
      </w:r>
      <w:proofErr w:type="spellEnd"/>
      <w:r w:rsidRPr="00DB2C4C">
        <w:rPr>
          <w:rFonts w:ascii="Arial" w:hAnsi="Arial" w:cs="Arial"/>
          <w:i/>
          <w:sz w:val="24"/>
          <w:szCs w:val="24"/>
        </w:rPr>
        <w:t>)</w:t>
      </w:r>
      <w:r>
        <w:rPr>
          <w:rFonts w:ascii="Arial" w:hAnsi="Arial" w:cs="Arial"/>
          <w:i/>
          <w:sz w:val="24"/>
          <w:szCs w:val="24"/>
        </w:rPr>
        <w:t xml:space="preserve"> </w:t>
      </w:r>
      <w:r>
        <w:rPr>
          <w:rFonts w:ascii="Arial" w:hAnsi="Arial" w:cs="Arial"/>
          <w:sz w:val="24"/>
          <w:szCs w:val="24"/>
        </w:rPr>
        <w:t xml:space="preserve">el cual espera a que la transferencia termine o se llegue al tiempo </w:t>
      </w:r>
      <w:proofErr w:type="spellStart"/>
      <w:r>
        <w:rPr>
          <w:rFonts w:ascii="Arial" w:hAnsi="Arial" w:cs="Arial"/>
          <w:i/>
          <w:sz w:val="24"/>
          <w:szCs w:val="24"/>
        </w:rPr>
        <w:t>timeout</w:t>
      </w:r>
      <w:proofErr w:type="spellEnd"/>
      <w:r>
        <w:rPr>
          <w:rFonts w:ascii="Arial" w:hAnsi="Arial" w:cs="Arial"/>
          <w:i/>
          <w:sz w:val="24"/>
          <w:szCs w:val="24"/>
        </w:rPr>
        <w:t xml:space="preserve"> </w:t>
      </w:r>
      <w:r>
        <w:rPr>
          <w:rFonts w:ascii="Arial" w:hAnsi="Arial" w:cs="Arial"/>
          <w:sz w:val="24"/>
          <w:szCs w:val="24"/>
        </w:rPr>
        <w:t xml:space="preserve">que se pasa como parámetro. Finalmente llama al método </w:t>
      </w:r>
      <w:proofErr w:type="spellStart"/>
      <w:proofErr w:type="gramStart"/>
      <w:r w:rsidRPr="00DB2C4C">
        <w:rPr>
          <w:rFonts w:ascii="Arial" w:hAnsi="Arial" w:cs="Arial"/>
          <w:i/>
          <w:sz w:val="24"/>
          <w:szCs w:val="24"/>
        </w:rPr>
        <w:t>FinishDataXfer</w:t>
      </w:r>
      <w:proofErr w:type="spellEnd"/>
      <w:r w:rsidRPr="00DB2C4C">
        <w:rPr>
          <w:rFonts w:ascii="Arial" w:hAnsi="Arial" w:cs="Arial"/>
          <w:i/>
          <w:sz w:val="24"/>
          <w:szCs w:val="24"/>
        </w:rPr>
        <w:t>(</w:t>
      </w:r>
      <w:proofErr w:type="spellStart"/>
      <w:proofErr w:type="gramEnd"/>
      <w:r w:rsidRPr="00DB2C4C">
        <w:rPr>
          <w:rFonts w:ascii="Arial" w:hAnsi="Arial" w:cs="Arial"/>
          <w:i/>
          <w:sz w:val="24"/>
          <w:szCs w:val="24"/>
        </w:rPr>
        <w:t>buff</w:t>
      </w:r>
      <w:proofErr w:type="spellEnd"/>
      <w:r w:rsidRPr="00DB2C4C">
        <w:rPr>
          <w:rFonts w:ascii="Arial" w:hAnsi="Arial" w:cs="Arial"/>
          <w:i/>
          <w:sz w:val="24"/>
          <w:szCs w:val="24"/>
        </w:rPr>
        <w:t>[i])</w:t>
      </w:r>
      <w:r>
        <w:rPr>
          <w:rFonts w:ascii="Arial" w:hAnsi="Arial" w:cs="Arial"/>
          <w:i/>
          <w:sz w:val="24"/>
          <w:szCs w:val="24"/>
        </w:rPr>
        <w:t xml:space="preserve"> </w:t>
      </w:r>
      <w:r>
        <w:rPr>
          <w:rFonts w:ascii="Arial" w:hAnsi="Arial" w:cs="Arial"/>
          <w:sz w:val="24"/>
          <w:szCs w:val="24"/>
        </w:rPr>
        <w:t xml:space="preserve">mediante el cual se termina la transferencia y se reciben los datos en el parámetro </w:t>
      </w:r>
      <w:proofErr w:type="spellStart"/>
      <w:r>
        <w:rPr>
          <w:rFonts w:ascii="Arial" w:hAnsi="Arial" w:cs="Arial"/>
          <w:i/>
          <w:sz w:val="24"/>
          <w:szCs w:val="24"/>
        </w:rPr>
        <w:t>buff</w:t>
      </w:r>
      <w:proofErr w:type="spellEnd"/>
      <w:r>
        <w:rPr>
          <w:rFonts w:ascii="Arial" w:hAnsi="Arial" w:cs="Arial"/>
          <w:i/>
          <w:sz w:val="24"/>
          <w:szCs w:val="24"/>
        </w:rPr>
        <w:t xml:space="preserve">. </w:t>
      </w:r>
      <w:r>
        <w:rPr>
          <w:rFonts w:ascii="Arial" w:hAnsi="Arial" w:cs="Arial"/>
          <w:sz w:val="24"/>
          <w:szCs w:val="24"/>
        </w:rPr>
        <w:t>La aplicación toma el tiempo de la PC al momento de iniciar la transfere</w:t>
      </w:r>
      <w:r w:rsidR="005C2EE2">
        <w:rPr>
          <w:rFonts w:ascii="Arial" w:hAnsi="Arial" w:cs="Arial"/>
          <w:sz w:val="24"/>
          <w:szCs w:val="24"/>
        </w:rPr>
        <w:t>ncia y al final de la misma, luego,</w:t>
      </w:r>
      <w:r>
        <w:rPr>
          <w:rFonts w:ascii="Arial" w:hAnsi="Arial" w:cs="Arial"/>
          <w:sz w:val="24"/>
          <w:szCs w:val="24"/>
        </w:rPr>
        <w:t xml:space="preserve"> mediante la cantidad de datos recibidos calcula la tasa de transferencia. El código que realiza dicha operación es simplemente programación de visual C++ y no compete al desarrollo de esta aplicación, por lo tanto no se lo explica en detalle aquí.</w:t>
      </w:r>
    </w:p>
    <w:p w14:paraId="34C57974" w14:textId="77777777" w:rsidR="00DB2C4C" w:rsidRDefault="00DB2C4C" w:rsidP="0002490B">
      <w:pPr>
        <w:spacing w:before="20" w:after="20"/>
        <w:jc w:val="both"/>
        <w:rPr>
          <w:rFonts w:ascii="Arial" w:hAnsi="Arial" w:cs="Arial"/>
          <w:sz w:val="24"/>
          <w:szCs w:val="24"/>
        </w:rPr>
      </w:pPr>
    </w:p>
    <w:p w14:paraId="16D133E8" w14:textId="4C104569" w:rsidR="00DB2C4C" w:rsidRDefault="00DB2C4C" w:rsidP="0002490B">
      <w:pPr>
        <w:spacing w:before="20" w:after="20"/>
        <w:jc w:val="both"/>
        <w:rPr>
          <w:rFonts w:ascii="Arial" w:hAnsi="Arial" w:cs="Arial"/>
          <w:sz w:val="24"/>
          <w:szCs w:val="24"/>
        </w:rPr>
      </w:pPr>
      <w:r>
        <w:rPr>
          <w:rFonts w:ascii="Arial" w:hAnsi="Arial" w:cs="Arial"/>
          <w:sz w:val="24"/>
          <w:szCs w:val="24"/>
        </w:rPr>
        <w:tab/>
        <w:t xml:space="preserve">Hasta aquí se describe la aplicación ejemplo </w:t>
      </w:r>
      <w:proofErr w:type="spellStart"/>
      <w:r>
        <w:rPr>
          <w:rFonts w:ascii="Arial" w:hAnsi="Arial" w:cs="Arial"/>
          <w:sz w:val="24"/>
          <w:szCs w:val="24"/>
        </w:rPr>
        <w:t>Streamer</w:t>
      </w:r>
      <w:proofErr w:type="spellEnd"/>
      <w:r>
        <w:rPr>
          <w:rFonts w:ascii="Arial" w:hAnsi="Arial" w:cs="Arial"/>
          <w:sz w:val="24"/>
          <w:szCs w:val="24"/>
        </w:rPr>
        <w:t xml:space="preserve"> que solamente recibe los datos desde el USB</w:t>
      </w:r>
      <w:r w:rsidR="005C2EE2">
        <w:rPr>
          <w:rFonts w:ascii="Arial" w:hAnsi="Arial" w:cs="Arial"/>
          <w:sz w:val="24"/>
          <w:szCs w:val="24"/>
        </w:rPr>
        <w:t xml:space="preserve">. En el siguiente sub </w:t>
      </w:r>
      <w:r w:rsidR="004645C9">
        <w:rPr>
          <w:rFonts w:ascii="Arial" w:hAnsi="Arial" w:cs="Arial"/>
          <w:sz w:val="24"/>
          <w:szCs w:val="24"/>
        </w:rPr>
        <w:t>capítulo</w:t>
      </w:r>
      <w:r>
        <w:rPr>
          <w:rFonts w:ascii="Arial" w:hAnsi="Arial" w:cs="Arial"/>
          <w:sz w:val="24"/>
          <w:szCs w:val="24"/>
        </w:rPr>
        <w:t xml:space="preserve"> se describirá la modificación del mismo para poder tomar los datos recibidos en cada transferencia</w:t>
      </w:r>
      <w:r w:rsidR="005C2EE2">
        <w:rPr>
          <w:rFonts w:ascii="Arial" w:hAnsi="Arial" w:cs="Arial"/>
          <w:sz w:val="24"/>
          <w:szCs w:val="24"/>
        </w:rPr>
        <w:t xml:space="preserve"> y graficarlos a través de </w:t>
      </w:r>
      <w:proofErr w:type="spellStart"/>
      <w:r w:rsidR="005C2EE2">
        <w:rPr>
          <w:rFonts w:ascii="Arial" w:hAnsi="Arial" w:cs="Arial"/>
          <w:sz w:val="24"/>
          <w:szCs w:val="24"/>
        </w:rPr>
        <w:t>MatLab</w:t>
      </w:r>
      <w:proofErr w:type="spellEnd"/>
      <w:r w:rsidR="005C2EE2">
        <w:rPr>
          <w:rFonts w:ascii="Arial" w:hAnsi="Arial" w:cs="Arial"/>
          <w:sz w:val="24"/>
          <w:szCs w:val="24"/>
        </w:rPr>
        <w:t>.</w:t>
      </w:r>
    </w:p>
    <w:p w14:paraId="72C0F9CF" w14:textId="77777777" w:rsidR="005C2EE2" w:rsidRDefault="005C2EE2" w:rsidP="0002490B">
      <w:pPr>
        <w:spacing w:before="20" w:after="20"/>
        <w:jc w:val="both"/>
        <w:rPr>
          <w:rFonts w:ascii="Arial" w:hAnsi="Arial" w:cs="Arial"/>
          <w:sz w:val="24"/>
          <w:szCs w:val="24"/>
        </w:rPr>
      </w:pPr>
    </w:p>
    <w:p w14:paraId="703C72AE" w14:textId="49E2B050" w:rsidR="005C2EE2" w:rsidRPr="00350A7D" w:rsidRDefault="005C2EE2" w:rsidP="00350A7D">
      <w:pPr>
        <w:pStyle w:val="Ttulo3"/>
        <w:rPr>
          <w:rFonts w:ascii="Arial" w:hAnsi="Arial" w:cs="Arial"/>
          <w:b/>
          <w:color w:val="000000" w:themeColor="text1"/>
          <w:sz w:val="28"/>
        </w:rPr>
      </w:pPr>
      <w:bookmarkStart w:id="63" w:name="_Toc465621244"/>
      <w:r w:rsidRPr="00350A7D">
        <w:rPr>
          <w:rFonts w:ascii="Arial" w:hAnsi="Arial" w:cs="Arial"/>
          <w:b/>
          <w:color w:val="000000" w:themeColor="text1"/>
          <w:sz w:val="28"/>
        </w:rPr>
        <w:t xml:space="preserve">3.3 </w:t>
      </w:r>
      <w:r w:rsidR="0058037C" w:rsidRPr="00350A7D">
        <w:rPr>
          <w:rFonts w:ascii="Arial" w:hAnsi="Arial" w:cs="Arial"/>
          <w:b/>
          <w:color w:val="000000" w:themeColor="text1"/>
          <w:sz w:val="28"/>
        </w:rPr>
        <w:t>Creación</w:t>
      </w:r>
      <w:r w:rsidRPr="00350A7D">
        <w:rPr>
          <w:rFonts w:ascii="Arial" w:hAnsi="Arial" w:cs="Arial"/>
          <w:b/>
          <w:color w:val="000000" w:themeColor="text1"/>
          <w:sz w:val="28"/>
        </w:rPr>
        <w:t xml:space="preserve"> de interface </w:t>
      </w:r>
      <w:proofErr w:type="spellStart"/>
      <w:r w:rsidRPr="00350A7D">
        <w:rPr>
          <w:rFonts w:ascii="Arial" w:hAnsi="Arial" w:cs="Arial"/>
          <w:b/>
          <w:color w:val="000000" w:themeColor="text1"/>
          <w:sz w:val="28"/>
        </w:rPr>
        <w:t>MatLab</w:t>
      </w:r>
      <w:proofErr w:type="spellEnd"/>
      <w:r w:rsidRPr="00350A7D">
        <w:rPr>
          <w:rFonts w:ascii="Arial" w:hAnsi="Arial" w:cs="Arial"/>
          <w:b/>
          <w:color w:val="000000" w:themeColor="text1"/>
          <w:sz w:val="28"/>
        </w:rPr>
        <w:t xml:space="preserve"> – VS 2010</w:t>
      </w:r>
      <w:bookmarkEnd w:id="63"/>
    </w:p>
    <w:p w14:paraId="5A088069" w14:textId="77777777" w:rsidR="005C2EE2" w:rsidRDefault="005C2EE2" w:rsidP="0002490B">
      <w:pPr>
        <w:spacing w:before="20" w:after="20"/>
        <w:jc w:val="both"/>
        <w:rPr>
          <w:rFonts w:ascii="Arial" w:hAnsi="Arial" w:cs="Arial"/>
          <w:b/>
          <w:sz w:val="28"/>
          <w:szCs w:val="24"/>
        </w:rPr>
      </w:pPr>
    </w:p>
    <w:p w14:paraId="13331816" w14:textId="77777777" w:rsidR="005C2EE2" w:rsidRDefault="005C2EE2" w:rsidP="0002490B">
      <w:pPr>
        <w:spacing w:before="20" w:after="20"/>
        <w:jc w:val="both"/>
        <w:rPr>
          <w:rFonts w:ascii="Arial" w:hAnsi="Arial" w:cs="Arial"/>
          <w:sz w:val="24"/>
          <w:szCs w:val="24"/>
        </w:rPr>
      </w:pPr>
      <w:r>
        <w:rPr>
          <w:rFonts w:ascii="Arial" w:hAnsi="Arial" w:cs="Arial"/>
          <w:b/>
          <w:sz w:val="28"/>
          <w:szCs w:val="24"/>
        </w:rPr>
        <w:tab/>
      </w:r>
      <w:r>
        <w:rPr>
          <w:rFonts w:ascii="Arial" w:hAnsi="Arial" w:cs="Arial"/>
          <w:sz w:val="24"/>
          <w:szCs w:val="24"/>
        </w:rPr>
        <w:t>La programación en Visual C++ a través de VS2010 permite una forma simple y fluida de comunicación USB mediante la librería CyAPI.lib explicada anteriormente y además, otorga varias herramientas muy potentes para crear una aplicación vi</w:t>
      </w:r>
      <w:r w:rsidR="0058037C">
        <w:rPr>
          <w:rFonts w:ascii="Arial" w:hAnsi="Arial" w:cs="Arial"/>
          <w:sz w:val="24"/>
          <w:szCs w:val="24"/>
        </w:rPr>
        <w:t>sual, no obstante la gráfica</w:t>
      </w:r>
      <w:r>
        <w:rPr>
          <w:rFonts w:ascii="Arial" w:hAnsi="Arial" w:cs="Arial"/>
          <w:sz w:val="24"/>
          <w:szCs w:val="24"/>
        </w:rPr>
        <w:t xml:space="preserve"> en este lenguaje y entorno de desarrollo se torna bastante compleja. Es por eso que en este proyecto se </w:t>
      </w:r>
      <w:r w:rsidR="0058037C">
        <w:rPr>
          <w:rFonts w:ascii="Arial" w:hAnsi="Arial" w:cs="Arial"/>
          <w:sz w:val="24"/>
          <w:szCs w:val="24"/>
        </w:rPr>
        <w:t>decidió</w:t>
      </w:r>
      <w:r>
        <w:rPr>
          <w:rFonts w:ascii="Arial" w:hAnsi="Arial" w:cs="Arial"/>
          <w:sz w:val="24"/>
          <w:szCs w:val="24"/>
        </w:rPr>
        <w:t xml:space="preserve"> utilizar la potencia de </w:t>
      </w:r>
      <w:r w:rsidR="0058037C">
        <w:rPr>
          <w:rFonts w:ascii="Arial" w:hAnsi="Arial" w:cs="Arial"/>
          <w:sz w:val="24"/>
          <w:szCs w:val="24"/>
        </w:rPr>
        <w:t>gráfica</w:t>
      </w:r>
      <w:r>
        <w:rPr>
          <w:rFonts w:ascii="Arial" w:hAnsi="Arial" w:cs="Arial"/>
          <w:sz w:val="24"/>
          <w:szCs w:val="24"/>
        </w:rPr>
        <w:t xml:space="preserve"> y procesamiento de datos</w:t>
      </w:r>
      <w:r w:rsidR="00B54DDF">
        <w:rPr>
          <w:rFonts w:ascii="Arial" w:hAnsi="Arial" w:cs="Arial"/>
          <w:sz w:val="24"/>
          <w:szCs w:val="24"/>
        </w:rPr>
        <w:t xml:space="preserve"> que tiene el programa </w:t>
      </w:r>
      <w:proofErr w:type="spellStart"/>
      <w:r w:rsidR="00B54DDF">
        <w:rPr>
          <w:rFonts w:ascii="Arial" w:hAnsi="Arial" w:cs="Arial"/>
          <w:sz w:val="24"/>
          <w:szCs w:val="24"/>
        </w:rPr>
        <w:t>MatLab</w:t>
      </w:r>
      <w:proofErr w:type="spellEnd"/>
      <w:r w:rsidR="00B54DDF">
        <w:rPr>
          <w:rFonts w:ascii="Arial" w:hAnsi="Arial" w:cs="Arial"/>
          <w:sz w:val="24"/>
          <w:szCs w:val="24"/>
        </w:rPr>
        <w:t xml:space="preserve">. Por lo tanto, de la unión del programa Visual Studio 2010 y </w:t>
      </w:r>
      <w:proofErr w:type="spellStart"/>
      <w:r w:rsidR="00B54DDF">
        <w:rPr>
          <w:rFonts w:ascii="Arial" w:hAnsi="Arial" w:cs="Arial"/>
          <w:sz w:val="24"/>
          <w:szCs w:val="24"/>
        </w:rPr>
        <w:t>MatLab</w:t>
      </w:r>
      <w:proofErr w:type="spellEnd"/>
      <w:r w:rsidR="00B54DDF">
        <w:rPr>
          <w:rFonts w:ascii="Arial" w:hAnsi="Arial" w:cs="Arial"/>
          <w:sz w:val="24"/>
          <w:szCs w:val="24"/>
        </w:rPr>
        <w:t xml:space="preserve"> se puede obtener una </w:t>
      </w:r>
      <w:r w:rsidR="0058037C">
        <w:rPr>
          <w:rFonts w:ascii="Arial" w:hAnsi="Arial" w:cs="Arial"/>
          <w:sz w:val="24"/>
          <w:szCs w:val="24"/>
        </w:rPr>
        <w:t>aplicación</w:t>
      </w:r>
      <w:r w:rsidR="00B54DDF">
        <w:rPr>
          <w:rFonts w:ascii="Arial" w:hAnsi="Arial" w:cs="Arial"/>
          <w:sz w:val="24"/>
          <w:szCs w:val="24"/>
        </w:rPr>
        <w:t xml:space="preserve"> de comunicación USB y grafica muy potente.</w:t>
      </w:r>
    </w:p>
    <w:p w14:paraId="2A2FB299" w14:textId="77777777" w:rsidR="00B54DDF" w:rsidRDefault="00B54DDF" w:rsidP="0002490B">
      <w:pPr>
        <w:spacing w:before="20" w:after="20"/>
        <w:jc w:val="both"/>
        <w:rPr>
          <w:rFonts w:ascii="Arial" w:hAnsi="Arial" w:cs="Arial"/>
          <w:sz w:val="24"/>
          <w:szCs w:val="24"/>
        </w:rPr>
      </w:pPr>
    </w:p>
    <w:p w14:paraId="02E370AD" w14:textId="509ACC76" w:rsidR="00B54DDF" w:rsidRPr="00B54DDF" w:rsidRDefault="001C08C7" w:rsidP="0002490B">
      <w:pPr>
        <w:spacing w:before="20" w:after="20"/>
        <w:jc w:val="both"/>
        <w:rPr>
          <w:rFonts w:ascii="Arial" w:hAnsi="Arial" w:cs="Arial"/>
          <w:b/>
          <w:sz w:val="24"/>
          <w:szCs w:val="24"/>
        </w:rPr>
      </w:pPr>
      <w:r>
        <w:rPr>
          <w:rFonts w:ascii="Arial" w:hAnsi="Arial" w:cs="Arial"/>
          <w:b/>
          <w:sz w:val="24"/>
          <w:szCs w:val="24"/>
        </w:rPr>
        <w:t xml:space="preserve">3.3.1 Motor Engine de </w:t>
      </w:r>
      <w:proofErr w:type="spellStart"/>
      <w:r>
        <w:rPr>
          <w:rFonts w:ascii="Arial" w:hAnsi="Arial" w:cs="Arial"/>
          <w:b/>
          <w:sz w:val="24"/>
          <w:szCs w:val="24"/>
        </w:rPr>
        <w:t>MatLab</w:t>
      </w:r>
      <w:proofErr w:type="spellEnd"/>
    </w:p>
    <w:p w14:paraId="6A664F32" w14:textId="77777777" w:rsidR="005C2EE2" w:rsidRDefault="00B54DDF" w:rsidP="0002490B">
      <w:pPr>
        <w:spacing w:before="20" w:after="20"/>
        <w:jc w:val="both"/>
        <w:rPr>
          <w:rFonts w:ascii="Arial" w:hAnsi="Arial" w:cs="Arial"/>
          <w:sz w:val="24"/>
          <w:szCs w:val="24"/>
        </w:rPr>
      </w:pPr>
      <w:r>
        <w:rPr>
          <w:rFonts w:ascii="Arial" w:hAnsi="Arial" w:cs="Arial"/>
          <w:sz w:val="24"/>
          <w:szCs w:val="24"/>
        </w:rPr>
        <w:tab/>
      </w:r>
    </w:p>
    <w:p w14:paraId="71F933C4" w14:textId="77777777" w:rsidR="00B54DDF" w:rsidRDefault="00B54DDF" w:rsidP="0002490B">
      <w:pPr>
        <w:spacing w:before="20" w:after="20"/>
        <w:jc w:val="both"/>
        <w:rPr>
          <w:rFonts w:ascii="Arial" w:hAnsi="Arial" w:cs="Arial"/>
          <w:sz w:val="24"/>
          <w:szCs w:val="24"/>
        </w:rPr>
      </w:pPr>
      <w:r>
        <w:rPr>
          <w:rFonts w:ascii="Arial" w:hAnsi="Arial" w:cs="Arial"/>
          <w:sz w:val="24"/>
          <w:szCs w:val="24"/>
        </w:rPr>
        <w:tab/>
      </w:r>
      <w:proofErr w:type="spellStart"/>
      <w:r>
        <w:rPr>
          <w:rFonts w:ascii="Arial" w:hAnsi="Arial" w:cs="Arial"/>
          <w:sz w:val="24"/>
          <w:szCs w:val="24"/>
        </w:rPr>
        <w:t>MatLab</w:t>
      </w:r>
      <w:proofErr w:type="spellEnd"/>
      <w:r>
        <w:rPr>
          <w:rFonts w:ascii="Arial" w:hAnsi="Arial" w:cs="Arial"/>
          <w:sz w:val="24"/>
          <w:szCs w:val="24"/>
        </w:rPr>
        <w:t xml:space="preserve"> Engine es una herramienta incluida en el programa </w:t>
      </w:r>
      <w:proofErr w:type="spellStart"/>
      <w:r>
        <w:rPr>
          <w:rFonts w:ascii="Arial" w:hAnsi="Arial" w:cs="Arial"/>
          <w:sz w:val="24"/>
          <w:szCs w:val="24"/>
        </w:rPr>
        <w:t>MatLab</w:t>
      </w:r>
      <w:proofErr w:type="spellEnd"/>
      <w:r>
        <w:rPr>
          <w:rFonts w:ascii="Arial" w:hAnsi="Arial" w:cs="Arial"/>
          <w:sz w:val="24"/>
          <w:szCs w:val="24"/>
        </w:rPr>
        <w:t xml:space="preserve"> que permite</w:t>
      </w:r>
      <w:r w:rsidR="00C44CB8">
        <w:rPr>
          <w:rFonts w:ascii="Arial" w:hAnsi="Arial" w:cs="Arial"/>
          <w:sz w:val="24"/>
          <w:szCs w:val="24"/>
        </w:rPr>
        <w:t>,</w:t>
      </w:r>
      <w:r>
        <w:rPr>
          <w:rFonts w:ascii="Arial" w:hAnsi="Arial" w:cs="Arial"/>
          <w:sz w:val="24"/>
          <w:szCs w:val="24"/>
        </w:rPr>
        <w:t xml:space="preserve"> desde aplicaciones desarrolladas en C++, enviar dato</w:t>
      </w:r>
      <w:r w:rsidR="00C44CB8">
        <w:rPr>
          <w:rFonts w:ascii="Arial" w:hAnsi="Arial" w:cs="Arial"/>
          <w:sz w:val="24"/>
          <w:szCs w:val="24"/>
        </w:rPr>
        <w:t xml:space="preserve">s a </w:t>
      </w:r>
      <w:proofErr w:type="spellStart"/>
      <w:r w:rsidR="00C44CB8">
        <w:rPr>
          <w:rFonts w:ascii="Arial" w:hAnsi="Arial" w:cs="Arial"/>
          <w:sz w:val="24"/>
          <w:szCs w:val="24"/>
        </w:rPr>
        <w:t>MatLab</w:t>
      </w:r>
      <w:proofErr w:type="spellEnd"/>
      <w:r w:rsidR="00C44CB8">
        <w:rPr>
          <w:rFonts w:ascii="Arial" w:hAnsi="Arial" w:cs="Arial"/>
          <w:sz w:val="24"/>
          <w:szCs w:val="24"/>
        </w:rPr>
        <w:t xml:space="preserve">, procesarlos </w:t>
      </w:r>
      <w:r>
        <w:rPr>
          <w:rFonts w:ascii="Arial" w:hAnsi="Arial" w:cs="Arial"/>
          <w:sz w:val="24"/>
          <w:szCs w:val="24"/>
        </w:rPr>
        <w:t xml:space="preserve">y graficarlos. Esto, se realiza </w:t>
      </w:r>
      <w:r w:rsidR="00C44CB8">
        <w:rPr>
          <w:rFonts w:ascii="Arial" w:hAnsi="Arial" w:cs="Arial"/>
          <w:sz w:val="24"/>
          <w:szCs w:val="24"/>
        </w:rPr>
        <w:t>convirtiendo</w:t>
      </w:r>
      <w:r>
        <w:rPr>
          <w:rFonts w:ascii="Arial" w:hAnsi="Arial" w:cs="Arial"/>
          <w:sz w:val="24"/>
          <w:szCs w:val="24"/>
        </w:rPr>
        <w:t xml:space="preserve"> dentro del código C++ </w:t>
      </w:r>
      <w:r w:rsidR="00C44CB8">
        <w:rPr>
          <w:rFonts w:ascii="Arial" w:hAnsi="Arial" w:cs="Arial"/>
          <w:sz w:val="24"/>
          <w:szCs w:val="24"/>
        </w:rPr>
        <w:t xml:space="preserve">las variables a </w:t>
      </w:r>
      <w:proofErr w:type="spellStart"/>
      <w:r w:rsidR="00C44CB8">
        <w:rPr>
          <w:rFonts w:ascii="Arial" w:hAnsi="Arial" w:cs="Arial"/>
          <w:sz w:val="24"/>
          <w:szCs w:val="24"/>
        </w:rPr>
        <w:t>mxarray</w:t>
      </w:r>
      <w:proofErr w:type="spellEnd"/>
      <w:r w:rsidR="00C44CB8">
        <w:rPr>
          <w:rFonts w:ascii="Arial" w:hAnsi="Arial" w:cs="Arial"/>
          <w:sz w:val="24"/>
          <w:szCs w:val="24"/>
        </w:rPr>
        <w:t xml:space="preserve"> que es el tipo de dato que </w:t>
      </w:r>
      <w:proofErr w:type="spellStart"/>
      <w:r w:rsidR="00C44CB8">
        <w:rPr>
          <w:rFonts w:ascii="Arial" w:hAnsi="Arial" w:cs="Arial"/>
          <w:sz w:val="24"/>
          <w:szCs w:val="24"/>
        </w:rPr>
        <w:t>MatLab</w:t>
      </w:r>
      <w:proofErr w:type="spellEnd"/>
      <w:r w:rsidR="00C44CB8">
        <w:rPr>
          <w:rFonts w:ascii="Arial" w:hAnsi="Arial" w:cs="Arial"/>
          <w:sz w:val="24"/>
          <w:szCs w:val="24"/>
        </w:rPr>
        <w:t xml:space="preserve"> puede procesar. A continuación se detallan los pasos para incluir el motor Engine en un proyecto de Visual Studio 2010.</w:t>
      </w:r>
    </w:p>
    <w:p w14:paraId="0043C7B0" w14:textId="77777777" w:rsidR="00C44CB8" w:rsidRDefault="00C44CB8" w:rsidP="0002490B">
      <w:pPr>
        <w:spacing w:before="20" w:after="20"/>
        <w:jc w:val="both"/>
        <w:rPr>
          <w:rFonts w:ascii="Arial" w:hAnsi="Arial" w:cs="Arial"/>
          <w:sz w:val="24"/>
          <w:szCs w:val="24"/>
        </w:rPr>
      </w:pPr>
    </w:p>
    <w:p w14:paraId="43506A8D" w14:textId="77777777" w:rsidR="00A84CAE" w:rsidRDefault="00C44CB8" w:rsidP="0002490B">
      <w:pPr>
        <w:spacing w:before="20" w:after="20"/>
        <w:jc w:val="both"/>
        <w:rPr>
          <w:rFonts w:ascii="Arial" w:hAnsi="Arial" w:cs="Arial"/>
          <w:sz w:val="24"/>
          <w:szCs w:val="24"/>
        </w:rPr>
      </w:pPr>
      <w:r>
        <w:rPr>
          <w:rFonts w:ascii="Arial" w:hAnsi="Arial" w:cs="Arial"/>
          <w:sz w:val="24"/>
          <w:szCs w:val="24"/>
        </w:rPr>
        <w:tab/>
      </w:r>
      <w:r w:rsidR="00F12AA8">
        <w:rPr>
          <w:rFonts w:ascii="Arial" w:hAnsi="Arial" w:cs="Arial"/>
          <w:sz w:val="24"/>
          <w:szCs w:val="24"/>
        </w:rPr>
        <w:t xml:space="preserve">Primero vamos al nombre del proyecto y </w:t>
      </w:r>
      <w:r w:rsidR="00A84CAE">
        <w:rPr>
          <w:rFonts w:ascii="Arial" w:hAnsi="Arial" w:cs="Arial"/>
          <w:sz w:val="24"/>
          <w:szCs w:val="24"/>
        </w:rPr>
        <w:t xml:space="preserve">con el botón derecho seleccionamos </w:t>
      </w:r>
      <w:r w:rsidR="00A84CAE" w:rsidRPr="00A84CAE">
        <w:rPr>
          <w:rFonts w:ascii="Arial" w:hAnsi="Arial" w:cs="Arial"/>
          <w:i/>
          <w:sz w:val="24"/>
          <w:szCs w:val="24"/>
        </w:rPr>
        <w:t>Properties</w:t>
      </w:r>
      <w:r w:rsidR="00A84CAE">
        <w:rPr>
          <w:rFonts w:ascii="Arial" w:hAnsi="Arial" w:cs="Arial"/>
          <w:i/>
          <w:sz w:val="24"/>
          <w:szCs w:val="24"/>
        </w:rPr>
        <w:t xml:space="preserve">. </w:t>
      </w:r>
      <w:r w:rsidR="00A84CAE">
        <w:rPr>
          <w:rFonts w:ascii="Arial" w:hAnsi="Arial" w:cs="Arial"/>
          <w:sz w:val="24"/>
          <w:szCs w:val="24"/>
        </w:rPr>
        <w:t xml:space="preserve">Se abre una nueva ventana y en ella realizamos los siguientes cambios: </w:t>
      </w:r>
    </w:p>
    <w:p w14:paraId="7F14853A" w14:textId="77777777" w:rsidR="00A84CAE" w:rsidRPr="00A84CAE" w:rsidRDefault="00A84CAE" w:rsidP="0002490B">
      <w:pPr>
        <w:pStyle w:val="Prrafodelista"/>
        <w:numPr>
          <w:ilvl w:val="0"/>
          <w:numId w:val="7"/>
        </w:numPr>
        <w:spacing w:before="20" w:after="20"/>
        <w:jc w:val="both"/>
        <w:rPr>
          <w:rFonts w:ascii="Arial" w:hAnsi="Arial" w:cs="Arial"/>
          <w:sz w:val="24"/>
          <w:szCs w:val="24"/>
        </w:rPr>
      </w:pPr>
      <w:r w:rsidRPr="00A84CAE">
        <w:rPr>
          <w:rFonts w:ascii="Arial" w:hAnsi="Arial" w:cs="Arial"/>
          <w:sz w:val="24"/>
          <w:szCs w:val="24"/>
        </w:rPr>
        <w:t xml:space="preserve">En </w:t>
      </w:r>
      <w:r w:rsidRPr="00A84CAE">
        <w:rPr>
          <w:rFonts w:ascii="Arial" w:hAnsi="Arial" w:cs="Arial"/>
          <w:i/>
          <w:sz w:val="24"/>
          <w:szCs w:val="24"/>
        </w:rPr>
        <w:t>C/C++ General</w:t>
      </w:r>
      <w:r w:rsidRPr="00A84CAE">
        <w:rPr>
          <w:rFonts w:ascii="Arial" w:hAnsi="Arial" w:cs="Arial"/>
          <w:sz w:val="24"/>
          <w:szCs w:val="24"/>
        </w:rPr>
        <w:t xml:space="preserve">, agregamos el directorio </w:t>
      </w:r>
      <w:r w:rsidRPr="00A84CAE">
        <w:rPr>
          <w:rFonts w:ascii="Arial" w:hAnsi="Arial" w:cs="Arial"/>
          <w:i/>
          <w:sz w:val="24"/>
          <w:szCs w:val="24"/>
        </w:rPr>
        <w:t>$MATLABROOT\</w:t>
      </w:r>
      <w:proofErr w:type="spellStart"/>
      <w:r w:rsidRPr="00A84CAE">
        <w:rPr>
          <w:rFonts w:ascii="Arial" w:hAnsi="Arial" w:cs="Arial"/>
          <w:i/>
          <w:sz w:val="24"/>
          <w:szCs w:val="24"/>
        </w:rPr>
        <w:t>extern</w:t>
      </w:r>
      <w:proofErr w:type="spellEnd"/>
      <w:r w:rsidRPr="00A84CAE">
        <w:rPr>
          <w:rFonts w:ascii="Arial" w:hAnsi="Arial" w:cs="Arial"/>
          <w:i/>
          <w:sz w:val="24"/>
          <w:szCs w:val="24"/>
        </w:rPr>
        <w:t>\</w:t>
      </w:r>
      <w:proofErr w:type="spellStart"/>
      <w:r w:rsidRPr="00A84CAE">
        <w:rPr>
          <w:rFonts w:ascii="Arial" w:hAnsi="Arial" w:cs="Arial"/>
          <w:i/>
          <w:sz w:val="24"/>
          <w:szCs w:val="24"/>
        </w:rPr>
        <w:t>inlcude</w:t>
      </w:r>
      <w:proofErr w:type="spellEnd"/>
      <w:r w:rsidRPr="00A84CAE">
        <w:rPr>
          <w:rFonts w:ascii="Arial" w:hAnsi="Arial" w:cs="Arial"/>
          <w:i/>
          <w:sz w:val="24"/>
          <w:szCs w:val="24"/>
        </w:rPr>
        <w:t xml:space="preserve"> </w:t>
      </w:r>
      <w:r w:rsidRPr="00A84CAE">
        <w:rPr>
          <w:rFonts w:ascii="Arial" w:hAnsi="Arial" w:cs="Arial"/>
          <w:sz w:val="24"/>
          <w:szCs w:val="24"/>
        </w:rPr>
        <w:t xml:space="preserve">en el campo </w:t>
      </w:r>
      <w:r w:rsidRPr="00A84CAE">
        <w:rPr>
          <w:rFonts w:ascii="Arial" w:hAnsi="Arial" w:cs="Arial"/>
          <w:i/>
          <w:sz w:val="24"/>
          <w:szCs w:val="24"/>
        </w:rPr>
        <w:t xml:space="preserve">ADDITIONAL INCLUDE DIRECTORIES. </w:t>
      </w:r>
    </w:p>
    <w:p w14:paraId="514800C6" w14:textId="77777777" w:rsidR="00C44CB8" w:rsidRPr="00D444F3" w:rsidRDefault="00A84CAE" w:rsidP="0002490B">
      <w:pPr>
        <w:pStyle w:val="Prrafodelista"/>
        <w:numPr>
          <w:ilvl w:val="0"/>
          <w:numId w:val="7"/>
        </w:numPr>
        <w:spacing w:before="20" w:after="20"/>
        <w:jc w:val="both"/>
        <w:rPr>
          <w:rFonts w:ascii="Arial" w:hAnsi="Arial" w:cs="Arial"/>
          <w:sz w:val="24"/>
          <w:szCs w:val="24"/>
          <w:lang w:val="en-US"/>
        </w:rPr>
      </w:pPr>
      <w:proofErr w:type="spellStart"/>
      <w:r w:rsidRPr="00D444F3">
        <w:rPr>
          <w:rFonts w:ascii="Arial" w:hAnsi="Arial" w:cs="Arial"/>
          <w:sz w:val="24"/>
          <w:szCs w:val="24"/>
          <w:lang w:val="en-US"/>
        </w:rPr>
        <w:t>Después</w:t>
      </w:r>
      <w:proofErr w:type="spellEnd"/>
      <w:r w:rsidRPr="00D444F3">
        <w:rPr>
          <w:rFonts w:ascii="Arial" w:hAnsi="Arial" w:cs="Arial"/>
          <w:sz w:val="24"/>
          <w:szCs w:val="24"/>
          <w:lang w:val="en-US"/>
        </w:rPr>
        <w:t xml:space="preserve">, </w:t>
      </w:r>
      <w:proofErr w:type="spellStart"/>
      <w:r w:rsidRPr="00D444F3">
        <w:rPr>
          <w:rFonts w:ascii="Arial" w:hAnsi="Arial" w:cs="Arial"/>
          <w:sz w:val="24"/>
          <w:szCs w:val="24"/>
          <w:lang w:val="en-US"/>
        </w:rPr>
        <w:t>dentro</w:t>
      </w:r>
      <w:proofErr w:type="spellEnd"/>
      <w:r w:rsidRPr="00D444F3">
        <w:rPr>
          <w:rFonts w:ascii="Arial" w:hAnsi="Arial" w:cs="Arial"/>
          <w:sz w:val="24"/>
          <w:szCs w:val="24"/>
          <w:lang w:val="en-US"/>
        </w:rPr>
        <w:t xml:space="preserve"> de </w:t>
      </w:r>
      <w:r w:rsidRPr="00D444F3">
        <w:rPr>
          <w:rFonts w:ascii="Arial" w:hAnsi="Arial" w:cs="Arial"/>
          <w:i/>
          <w:sz w:val="24"/>
          <w:szCs w:val="24"/>
          <w:lang w:val="en-US"/>
        </w:rPr>
        <w:t>C/C++ Precompiled Headers</w:t>
      </w:r>
      <w:r w:rsidRPr="00D444F3">
        <w:rPr>
          <w:rFonts w:ascii="Arial" w:hAnsi="Arial" w:cs="Arial"/>
          <w:sz w:val="24"/>
          <w:szCs w:val="24"/>
          <w:lang w:val="en-US"/>
        </w:rPr>
        <w:t xml:space="preserve">, </w:t>
      </w:r>
      <w:proofErr w:type="spellStart"/>
      <w:r w:rsidRPr="00D444F3">
        <w:rPr>
          <w:rFonts w:ascii="Arial" w:hAnsi="Arial" w:cs="Arial"/>
          <w:sz w:val="24"/>
          <w:szCs w:val="24"/>
          <w:lang w:val="en-US"/>
        </w:rPr>
        <w:t>seleccionamos</w:t>
      </w:r>
      <w:proofErr w:type="spellEnd"/>
      <w:r w:rsidRPr="00D444F3">
        <w:rPr>
          <w:rFonts w:ascii="Arial" w:hAnsi="Arial" w:cs="Arial"/>
          <w:sz w:val="24"/>
          <w:szCs w:val="24"/>
          <w:lang w:val="en-US"/>
        </w:rPr>
        <w:t xml:space="preserve"> “</w:t>
      </w:r>
      <w:r w:rsidRPr="00D444F3">
        <w:rPr>
          <w:rFonts w:ascii="Arial" w:hAnsi="Arial" w:cs="Arial"/>
          <w:i/>
          <w:sz w:val="24"/>
          <w:szCs w:val="24"/>
          <w:lang w:val="en-US"/>
        </w:rPr>
        <w:t>Not Using Precompiled Headers.</w:t>
      </w:r>
      <w:r w:rsidRPr="00D444F3">
        <w:rPr>
          <w:rFonts w:ascii="Arial" w:hAnsi="Arial" w:cs="Arial"/>
          <w:sz w:val="24"/>
          <w:szCs w:val="24"/>
          <w:lang w:val="en-US"/>
        </w:rPr>
        <w:t>”</w:t>
      </w:r>
    </w:p>
    <w:p w14:paraId="52528BC3" w14:textId="77777777" w:rsidR="00A84CAE" w:rsidRPr="00A84CAE" w:rsidRDefault="00A84CAE" w:rsidP="0002490B">
      <w:pPr>
        <w:pStyle w:val="Prrafodelista"/>
        <w:numPr>
          <w:ilvl w:val="0"/>
          <w:numId w:val="7"/>
        </w:numPr>
        <w:spacing w:before="20" w:after="20"/>
        <w:jc w:val="both"/>
        <w:rPr>
          <w:rFonts w:ascii="Arial" w:hAnsi="Arial" w:cs="Arial"/>
          <w:sz w:val="24"/>
          <w:szCs w:val="24"/>
        </w:rPr>
      </w:pPr>
      <w:r>
        <w:rPr>
          <w:rFonts w:ascii="Arial" w:hAnsi="Arial" w:cs="Arial"/>
          <w:sz w:val="24"/>
          <w:szCs w:val="24"/>
        </w:rPr>
        <w:t xml:space="preserve">Dentro de </w:t>
      </w:r>
      <w:r>
        <w:rPr>
          <w:rFonts w:ascii="Arial" w:hAnsi="Arial" w:cs="Arial"/>
          <w:i/>
          <w:sz w:val="24"/>
          <w:szCs w:val="24"/>
        </w:rPr>
        <w:t xml:space="preserve">Linker General </w:t>
      </w:r>
      <w:r>
        <w:rPr>
          <w:rFonts w:ascii="Arial" w:hAnsi="Arial" w:cs="Arial"/>
          <w:sz w:val="24"/>
          <w:szCs w:val="24"/>
        </w:rPr>
        <w:t xml:space="preserve">agregamos el directorio: </w:t>
      </w:r>
      <w:r>
        <w:rPr>
          <w:rFonts w:ascii="Arial" w:hAnsi="Arial" w:cs="Arial"/>
          <w:i/>
          <w:sz w:val="24"/>
          <w:szCs w:val="24"/>
        </w:rPr>
        <w:t>MATLABROOT</w:t>
      </w:r>
      <w:r>
        <w:rPr>
          <w:rFonts w:ascii="Arial" w:hAnsi="Arial" w:cs="Arial"/>
          <w:sz w:val="24"/>
          <w:szCs w:val="24"/>
        </w:rPr>
        <w:t>\</w:t>
      </w:r>
      <w:proofErr w:type="spellStart"/>
      <w:r>
        <w:rPr>
          <w:rFonts w:ascii="Arial" w:hAnsi="Arial" w:cs="Arial"/>
          <w:sz w:val="24"/>
          <w:szCs w:val="24"/>
        </w:rPr>
        <w:t>extern</w:t>
      </w:r>
      <w:proofErr w:type="spellEnd"/>
      <w:r>
        <w:rPr>
          <w:rFonts w:ascii="Arial" w:hAnsi="Arial" w:cs="Arial"/>
          <w:sz w:val="24"/>
          <w:szCs w:val="24"/>
        </w:rPr>
        <w:t>\</w:t>
      </w:r>
      <w:proofErr w:type="spellStart"/>
      <w:r>
        <w:rPr>
          <w:rFonts w:ascii="Arial" w:hAnsi="Arial" w:cs="Arial"/>
          <w:sz w:val="24"/>
          <w:szCs w:val="24"/>
        </w:rPr>
        <w:t>lib</w:t>
      </w:r>
      <w:proofErr w:type="spellEnd"/>
      <w:r>
        <w:rPr>
          <w:rFonts w:ascii="Arial" w:hAnsi="Arial" w:cs="Arial"/>
          <w:sz w:val="24"/>
          <w:szCs w:val="24"/>
        </w:rPr>
        <w:t>\win32\</w:t>
      </w:r>
      <w:proofErr w:type="spellStart"/>
      <w:r>
        <w:rPr>
          <w:rFonts w:ascii="Arial" w:hAnsi="Arial" w:cs="Arial"/>
          <w:sz w:val="24"/>
          <w:szCs w:val="24"/>
        </w:rPr>
        <w:t>microsoft</w:t>
      </w:r>
      <w:proofErr w:type="spellEnd"/>
      <w:r>
        <w:rPr>
          <w:rFonts w:ascii="Arial" w:hAnsi="Arial" w:cs="Arial"/>
          <w:sz w:val="24"/>
          <w:szCs w:val="24"/>
        </w:rPr>
        <w:t xml:space="preserve"> en el campo </w:t>
      </w:r>
      <w:r>
        <w:rPr>
          <w:rFonts w:ascii="Arial" w:hAnsi="Arial" w:cs="Arial"/>
          <w:i/>
          <w:sz w:val="24"/>
          <w:szCs w:val="24"/>
        </w:rPr>
        <w:t xml:space="preserve">ADDITIONAL LIBRARY DIRECTORIES. </w:t>
      </w:r>
    </w:p>
    <w:p w14:paraId="43C89DE4" w14:textId="77777777" w:rsidR="00A84CAE" w:rsidRPr="00A84CAE" w:rsidRDefault="00A84CAE" w:rsidP="0002490B">
      <w:pPr>
        <w:pStyle w:val="Prrafodelista"/>
        <w:numPr>
          <w:ilvl w:val="0"/>
          <w:numId w:val="7"/>
        </w:numPr>
        <w:spacing w:before="20" w:after="20"/>
        <w:jc w:val="both"/>
        <w:rPr>
          <w:rFonts w:ascii="Arial" w:hAnsi="Arial" w:cs="Arial"/>
          <w:sz w:val="24"/>
          <w:szCs w:val="24"/>
        </w:rPr>
      </w:pPr>
      <w:r>
        <w:rPr>
          <w:rFonts w:ascii="Arial" w:hAnsi="Arial" w:cs="Arial"/>
          <w:sz w:val="24"/>
          <w:szCs w:val="24"/>
        </w:rPr>
        <w:lastRenderedPageBreak/>
        <w:t xml:space="preserve">En </w:t>
      </w:r>
      <w:r>
        <w:rPr>
          <w:rFonts w:ascii="Arial" w:hAnsi="Arial" w:cs="Arial"/>
          <w:i/>
          <w:sz w:val="24"/>
          <w:szCs w:val="24"/>
        </w:rPr>
        <w:t xml:space="preserve">Linker Input </w:t>
      </w:r>
      <w:r>
        <w:rPr>
          <w:rFonts w:ascii="Arial" w:hAnsi="Arial" w:cs="Arial"/>
          <w:sz w:val="24"/>
          <w:szCs w:val="24"/>
        </w:rPr>
        <w:t xml:space="preserve">agregamos los siguientes nombres: libmx.lib, libmat.lib, libeng.lib en el campo </w:t>
      </w:r>
      <w:r>
        <w:rPr>
          <w:rFonts w:ascii="Arial" w:hAnsi="Arial" w:cs="Arial"/>
          <w:i/>
          <w:sz w:val="24"/>
          <w:szCs w:val="24"/>
        </w:rPr>
        <w:t>ADDITIONAL DEPENDENCIES.</w:t>
      </w:r>
    </w:p>
    <w:p w14:paraId="025E1CCF" w14:textId="77777777" w:rsidR="00A84CAE" w:rsidRPr="00586C37" w:rsidRDefault="00A84CAE" w:rsidP="0002490B">
      <w:pPr>
        <w:pStyle w:val="Prrafodelista"/>
        <w:numPr>
          <w:ilvl w:val="0"/>
          <w:numId w:val="7"/>
        </w:numPr>
        <w:spacing w:before="20" w:after="20"/>
        <w:jc w:val="both"/>
        <w:rPr>
          <w:rFonts w:ascii="Arial" w:hAnsi="Arial" w:cs="Arial"/>
          <w:sz w:val="24"/>
          <w:szCs w:val="24"/>
        </w:rPr>
      </w:pPr>
      <w:r>
        <w:rPr>
          <w:rFonts w:ascii="Arial" w:hAnsi="Arial" w:cs="Arial"/>
          <w:sz w:val="24"/>
          <w:szCs w:val="24"/>
        </w:rPr>
        <w:t xml:space="preserve">Luego en Windows abrimos una ventana de comandos y ejecutamos los comandos </w:t>
      </w:r>
      <w:r>
        <w:rPr>
          <w:rFonts w:ascii="Arial" w:hAnsi="Arial" w:cs="Arial"/>
          <w:i/>
          <w:sz w:val="24"/>
          <w:szCs w:val="24"/>
        </w:rPr>
        <w:t xml:space="preserve">cd </w:t>
      </w:r>
      <w:proofErr w:type="spellStart"/>
      <w:r>
        <w:rPr>
          <w:rFonts w:ascii="Arial" w:hAnsi="Arial" w:cs="Arial"/>
          <w:i/>
          <w:sz w:val="24"/>
          <w:szCs w:val="24"/>
        </w:rPr>
        <w:t>matlabroot</w:t>
      </w:r>
      <w:proofErr w:type="spellEnd"/>
      <w:r>
        <w:rPr>
          <w:rFonts w:ascii="Arial" w:hAnsi="Arial" w:cs="Arial"/>
          <w:i/>
          <w:sz w:val="24"/>
          <w:szCs w:val="24"/>
        </w:rPr>
        <w:t>\</w:t>
      </w:r>
      <w:proofErr w:type="spellStart"/>
      <w:r>
        <w:rPr>
          <w:rFonts w:ascii="Arial" w:hAnsi="Arial" w:cs="Arial"/>
          <w:i/>
          <w:sz w:val="24"/>
          <w:szCs w:val="24"/>
        </w:rPr>
        <w:t>bin</w:t>
      </w:r>
      <w:proofErr w:type="spellEnd"/>
      <w:r>
        <w:rPr>
          <w:rFonts w:ascii="Arial" w:hAnsi="Arial" w:cs="Arial"/>
          <w:i/>
          <w:sz w:val="24"/>
          <w:szCs w:val="24"/>
        </w:rPr>
        <w:t>\win32</w:t>
      </w:r>
      <w:r w:rsidR="00586C37">
        <w:rPr>
          <w:rFonts w:ascii="Arial" w:hAnsi="Arial" w:cs="Arial"/>
          <w:i/>
          <w:sz w:val="24"/>
          <w:szCs w:val="24"/>
        </w:rPr>
        <w:t xml:space="preserve">. </w:t>
      </w:r>
      <w:proofErr w:type="spellStart"/>
      <w:r w:rsidR="00586C37">
        <w:rPr>
          <w:rFonts w:ascii="Arial" w:hAnsi="Arial" w:cs="Arial"/>
          <w:i/>
          <w:sz w:val="24"/>
          <w:szCs w:val="24"/>
        </w:rPr>
        <w:t>Matlab</w:t>
      </w:r>
      <w:proofErr w:type="spellEnd"/>
      <w:r w:rsidR="00586C37">
        <w:rPr>
          <w:rFonts w:ascii="Arial" w:hAnsi="Arial" w:cs="Arial"/>
          <w:i/>
          <w:sz w:val="24"/>
          <w:szCs w:val="24"/>
        </w:rPr>
        <w:t>/</w:t>
      </w:r>
      <w:proofErr w:type="spellStart"/>
      <w:r w:rsidR="00586C37">
        <w:rPr>
          <w:rFonts w:ascii="Arial" w:hAnsi="Arial" w:cs="Arial"/>
          <w:i/>
          <w:sz w:val="24"/>
          <w:szCs w:val="24"/>
        </w:rPr>
        <w:t>regserver</w:t>
      </w:r>
      <w:proofErr w:type="spellEnd"/>
      <w:r w:rsidR="00586C37">
        <w:rPr>
          <w:rFonts w:ascii="Arial" w:hAnsi="Arial" w:cs="Arial"/>
          <w:i/>
          <w:sz w:val="24"/>
          <w:szCs w:val="24"/>
        </w:rPr>
        <w:t>. Finalmente cerramos la ventana de MATLAB que aparece.</w:t>
      </w:r>
    </w:p>
    <w:p w14:paraId="6F83D0AB" w14:textId="77777777" w:rsidR="00586C37" w:rsidRDefault="00586C37" w:rsidP="0002490B">
      <w:pPr>
        <w:pStyle w:val="Prrafodelista"/>
        <w:numPr>
          <w:ilvl w:val="0"/>
          <w:numId w:val="7"/>
        </w:numPr>
        <w:spacing w:before="20" w:after="20"/>
        <w:jc w:val="both"/>
        <w:rPr>
          <w:rFonts w:ascii="Arial" w:hAnsi="Arial" w:cs="Arial"/>
          <w:sz w:val="24"/>
          <w:szCs w:val="24"/>
        </w:rPr>
      </w:pPr>
      <w:r>
        <w:rPr>
          <w:rFonts w:ascii="Arial" w:hAnsi="Arial" w:cs="Arial"/>
          <w:sz w:val="24"/>
          <w:szCs w:val="24"/>
        </w:rPr>
        <w:t>Luego debemos incluir en la cabecera del código de VS2010 las siguientes líneas:</w:t>
      </w:r>
    </w:p>
    <w:p w14:paraId="2EE9150E" w14:textId="77777777" w:rsidR="00586C37" w:rsidRPr="00D444F3" w:rsidRDefault="00586C37" w:rsidP="00FD096B">
      <w:pPr>
        <w:pStyle w:val="Prrafodelista"/>
        <w:spacing w:before="20" w:after="20"/>
        <w:rPr>
          <w:rFonts w:ascii="Arial" w:hAnsi="Arial" w:cs="Arial"/>
          <w:sz w:val="24"/>
          <w:szCs w:val="24"/>
          <w:lang w:val="en-US"/>
        </w:rPr>
      </w:pPr>
      <w:r w:rsidRPr="00D444F3">
        <w:rPr>
          <w:rFonts w:ascii="Arial" w:hAnsi="Arial" w:cs="Arial"/>
          <w:sz w:val="24"/>
          <w:szCs w:val="24"/>
          <w:lang w:val="en-US"/>
        </w:rPr>
        <w:t>#include &lt;</w:t>
      </w:r>
      <w:proofErr w:type="spellStart"/>
      <w:r w:rsidRPr="00D444F3">
        <w:rPr>
          <w:rFonts w:ascii="Arial" w:hAnsi="Arial" w:cs="Arial"/>
          <w:sz w:val="24"/>
          <w:szCs w:val="24"/>
          <w:lang w:val="en-US"/>
        </w:rPr>
        <w:t>engine.h</w:t>
      </w:r>
      <w:proofErr w:type="spellEnd"/>
      <w:r w:rsidRPr="00D444F3">
        <w:rPr>
          <w:rFonts w:ascii="Arial" w:hAnsi="Arial" w:cs="Arial"/>
          <w:sz w:val="24"/>
          <w:szCs w:val="24"/>
          <w:lang w:val="en-US"/>
        </w:rPr>
        <w:t>&gt;</w:t>
      </w:r>
    </w:p>
    <w:p w14:paraId="3ED977E7" w14:textId="77777777" w:rsidR="00586C37" w:rsidRPr="00D444F3" w:rsidRDefault="00586C37" w:rsidP="00FD096B">
      <w:pPr>
        <w:pStyle w:val="Prrafodelista"/>
        <w:spacing w:before="20" w:after="20"/>
        <w:rPr>
          <w:rFonts w:ascii="Arial" w:hAnsi="Arial" w:cs="Arial"/>
          <w:sz w:val="24"/>
          <w:szCs w:val="24"/>
          <w:lang w:val="en-US"/>
        </w:rPr>
      </w:pPr>
      <w:r w:rsidRPr="00D444F3">
        <w:rPr>
          <w:rFonts w:ascii="Arial" w:hAnsi="Arial" w:cs="Arial"/>
          <w:sz w:val="24"/>
          <w:szCs w:val="24"/>
          <w:lang w:val="en-US"/>
        </w:rPr>
        <w:t>#pragma comment (lib, "libmat.lib")</w:t>
      </w:r>
    </w:p>
    <w:p w14:paraId="37D9AD23" w14:textId="77777777" w:rsidR="00586C37" w:rsidRPr="00D444F3" w:rsidRDefault="00586C37" w:rsidP="00FD096B">
      <w:pPr>
        <w:spacing w:before="20" w:after="20"/>
        <w:ind w:left="360"/>
        <w:rPr>
          <w:rFonts w:ascii="Arial" w:hAnsi="Arial" w:cs="Arial"/>
          <w:sz w:val="24"/>
          <w:szCs w:val="24"/>
          <w:lang w:val="en-US"/>
        </w:rPr>
      </w:pPr>
      <w:r w:rsidRPr="00D444F3">
        <w:rPr>
          <w:rFonts w:ascii="Arial" w:hAnsi="Arial" w:cs="Arial"/>
          <w:sz w:val="24"/>
          <w:szCs w:val="24"/>
          <w:lang w:val="en-US"/>
        </w:rPr>
        <w:tab/>
        <w:t>#pragma comment (lib, "libmx.lib</w:t>
      </w:r>
      <w:proofErr w:type="gramStart"/>
      <w:r w:rsidRPr="00D444F3">
        <w:rPr>
          <w:rFonts w:ascii="Arial" w:hAnsi="Arial" w:cs="Arial"/>
          <w:sz w:val="24"/>
          <w:szCs w:val="24"/>
          <w:lang w:val="en-US"/>
        </w:rPr>
        <w:t>" )</w:t>
      </w:r>
      <w:proofErr w:type="gramEnd"/>
    </w:p>
    <w:p w14:paraId="34D3F7D9" w14:textId="77777777" w:rsidR="00586C37" w:rsidRPr="00D444F3" w:rsidRDefault="00586C37" w:rsidP="00FD096B">
      <w:pPr>
        <w:spacing w:before="20" w:after="20"/>
        <w:ind w:left="360"/>
        <w:rPr>
          <w:rFonts w:ascii="Arial" w:hAnsi="Arial" w:cs="Arial"/>
          <w:sz w:val="24"/>
          <w:szCs w:val="24"/>
          <w:lang w:val="en-US"/>
        </w:rPr>
      </w:pPr>
      <w:r w:rsidRPr="00D444F3">
        <w:rPr>
          <w:rFonts w:ascii="Arial" w:hAnsi="Arial" w:cs="Arial"/>
          <w:sz w:val="24"/>
          <w:szCs w:val="24"/>
          <w:lang w:val="en-US"/>
        </w:rPr>
        <w:tab/>
        <w:t>#pragma comment (lib, "libmex.lib")</w:t>
      </w:r>
      <w:r w:rsidRPr="00D444F3">
        <w:rPr>
          <w:rFonts w:ascii="Arial" w:hAnsi="Arial" w:cs="Arial"/>
          <w:sz w:val="24"/>
          <w:szCs w:val="24"/>
          <w:lang w:val="en-US"/>
        </w:rPr>
        <w:tab/>
      </w:r>
    </w:p>
    <w:p w14:paraId="42D81B65" w14:textId="77777777" w:rsidR="00586C37" w:rsidRPr="00D444F3" w:rsidRDefault="00586C37" w:rsidP="00FD096B">
      <w:pPr>
        <w:spacing w:before="20" w:after="20"/>
        <w:ind w:left="360"/>
        <w:rPr>
          <w:rFonts w:ascii="Arial" w:hAnsi="Arial" w:cs="Arial"/>
          <w:sz w:val="24"/>
          <w:szCs w:val="24"/>
          <w:lang w:val="en-US"/>
        </w:rPr>
      </w:pPr>
      <w:r w:rsidRPr="00D444F3">
        <w:rPr>
          <w:rFonts w:ascii="Arial" w:hAnsi="Arial" w:cs="Arial"/>
          <w:sz w:val="24"/>
          <w:szCs w:val="24"/>
          <w:lang w:val="en-US"/>
        </w:rPr>
        <w:tab/>
        <w:t>#pragma comment (lib, "libeng.lib")</w:t>
      </w:r>
    </w:p>
    <w:p w14:paraId="779FCA2E" w14:textId="77777777" w:rsidR="00586C37" w:rsidRDefault="00586C37" w:rsidP="0002490B">
      <w:pPr>
        <w:spacing w:before="20" w:after="20"/>
        <w:ind w:left="360"/>
        <w:jc w:val="both"/>
        <w:rPr>
          <w:rFonts w:ascii="Arial" w:hAnsi="Arial" w:cs="Arial"/>
          <w:sz w:val="24"/>
          <w:szCs w:val="24"/>
        </w:rPr>
      </w:pPr>
      <w:r w:rsidRPr="00D444F3">
        <w:rPr>
          <w:rFonts w:ascii="Arial" w:hAnsi="Arial" w:cs="Arial"/>
          <w:sz w:val="24"/>
          <w:szCs w:val="24"/>
          <w:lang w:val="en-US"/>
        </w:rPr>
        <w:t xml:space="preserve"> </w:t>
      </w:r>
      <w:r w:rsidRPr="00D444F3">
        <w:rPr>
          <w:rFonts w:ascii="Arial" w:hAnsi="Arial" w:cs="Arial"/>
          <w:sz w:val="24"/>
          <w:szCs w:val="24"/>
          <w:lang w:val="en-US"/>
        </w:rPr>
        <w:tab/>
      </w:r>
      <w:r>
        <w:rPr>
          <w:rFonts w:ascii="Arial" w:hAnsi="Arial" w:cs="Arial"/>
          <w:sz w:val="24"/>
          <w:szCs w:val="24"/>
        </w:rPr>
        <w:t xml:space="preserve">En el caso del código que se </w:t>
      </w:r>
      <w:r w:rsidR="0058037C">
        <w:rPr>
          <w:rFonts w:ascii="Arial" w:hAnsi="Arial" w:cs="Arial"/>
          <w:sz w:val="24"/>
          <w:szCs w:val="24"/>
        </w:rPr>
        <w:t>editó</w:t>
      </w:r>
      <w:r>
        <w:rPr>
          <w:rFonts w:ascii="Arial" w:hAnsi="Arial" w:cs="Arial"/>
          <w:sz w:val="24"/>
          <w:szCs w:val="24"/>
        </w:rPr>
        <w:t xml:space="preserve"> de</w:t>
      </w:r>
      <w:r w:rsidR="00882E27">
        <w:rPr>
          <w:rFonts w:ascii="Arial" w:hAnsi="Arial" w:cs="Arial"/>
          <w:sz w:val="24"/>
          <w:szCs w:val="24"/>
        </w:rPr>
        <w:t>l ejemplo</w:t>
      </w:r>
      <w:r>
        <w:rPr>
          <w:rFonts w:ascii="Arial" w:hAnsi="Arial" w:cs="Arial"/>
          <w:sz w:val="24"/>
          <w:szCs w:val="24"/>
        </w:rPr>
        <w:t xml:space="preserve"> </w:t>
      </w:r>
      <w:proofErr w:type="spellStart"/>
      <w:r>
        <w:rPr>
          <w:rFonts w:ascii="Arial" w:hAnsi="Arial" w:cs="Arial"/>
          <w:sz w:val="24"/>
          <w:szCs w:val="24"/>
        </w:rPr>
        <w:t>Streamer</w:t>
      </w:r>
      <w:proofErr w:type="spellEnd"/>
      <w:r w:rsidR="00882E27">
        <w:rPr>
          <w:rFonts w:ascii="Arial" w:hAnsi="Arial" w:cs="Arial"/>
          <w:sz w:val="24"/>
          <w:szCs w:val="24"/>
        </w:rPr>
        <w:t>,</w:t>
      </w:r>
      <w:r>
        <w:rPr>
          <w:rFonts w:ascii="Arial" w:hAnsi="Arial" w:cs="Arial"/>
          <w:sz w:val="24"/>
          <w:szCs w:val="24"/>
        </w:rPr>
        <w:t xml:space="preserve"> para general la aplicación de este proyecto, fue necesario realizar una modificación al momento de incluir la línea “#include &lt;</w:t>
      </w:r>
      <w:proofErr w:type="spellStart"/>
      <w:r>
        <w:rPr>
          <w:rFonts w:ascii="Arial" w:hAnsi="Arial" w:cs="Arial"/>
          <w:sz w:val="24"/>
          <w:szCs w:val="24"/>
        </w:rPr>
        <w:t>engine.h</w:t>
      </w:r>
      <w:proofErr w:type="spellEnd"/>
      <w:r>
        <w:rPr>
          <w:rFonts w:ascii="Arial" w:hAnsi="Arial" w:cs="Arial"/>
          <w:sz w:val="24"/>
          <w:szCs w:val="24"/>
        </w:rPr>
        <w:t xml:space="preserve">&gt;” ya que la misma para algunos tipos de datos </w:t>
      </w:r>
      <w:r w:rsidR="00882E27">
        <w:rPr>
          <w:rFonts w:ascii="Arial" w:hAnsi="Arial" w:cs="Arial"/>
          <w:sz w:val="24"/>
          <w:szCs w:val="24"/>
        </w:rPr>
        <w:t>(</w:t>
      </w:r>
      <w:proofErr w:type="spellStart"/>
      <w:r w:rsidR="00882E27">
        <w:rPr>
          <w:rFonts w:ascii="Arial" w:hAnsi="Arial" w:cs="Arial"/>
          <w:sz w:val="24"/>
          <w:szCs w:val="24"/>
        </w:rPr>
        <w:t>char</w:t>
      </w:r>
      <w:proofErr w:type="spellEnd"/>
      <w:r w:rsidR="00882E27">
        <w:rPr>
          <w:rFonts w:ascii="Arial" w:hAnsi="Arial" w:cs="Arial"/>
          <w:sz w:val="24"/>
          <w:szCs w:val="24"/>
        </w:rPr>
        <w:t xml:space="preserve">, </w:t>
      </w:r>
      <w:proofErr w:type="spellStart"/>
      <w:r w:rsidR="00882E27">
        <w:rPr>
          <w:rFonts w:ascii="Arial" w:hAnsi="Arial" w:cs="Arial"/>
          <w:sz w:val="24"/>
          <w:szCs w:val="24"/>
        </w:rPr>
        <w:t>int</w:t>
      </w:r>
      <w:proofErr w:type="spellEnd"/>
      <w:r w:rsidR="00882E27">
        <w:rPr>
          <w:rFonts w:ascii="Arial" w:hAnsi="Arial" w:cs="Arial"/>
          <w:sz w:val="24"/>
          <w:szCs w:val="24"/>
        </w:rPr>
        <w:t xml:space="preserve">, </w:t>
      </w:r>
      <w:proofErr w:type="spellStart"/>
      <w:r w:rsidR="00882E27">
        <w:rPr>
          <w:rFonts w:ascii="Arial" w:hAnsi="Arial" w:cs="Arial"/>
          <w:sz w:val="24"/>
          <w:szCs w:val="24"/>
        </w:rPr>
        <w:t>double</w:t>
      </w:r>
      <w:proofErr w:type="spellEnd"/>
      <w:r w:rsidR="00882E27">
        <w:rPr>
          <w:rFonts w:ascii="Arial" w:hAnsi="Arial" w:cs="Arial"/>
          <w:sz w:val="24"/>
          <w:szCs w:val="24"/>
        </w:rPr>
        <w:t xml:space="preserve">) </w:t>
      </w:r>
      <w:r>
        <w:rPr>
          <w:rFonts w:ascii="Arial" w:hAnsi="Arial" w:cs="Arial"/>
          <w:sz w:val="24"/>
          <w:szCs w:val="24"/>
        </w:rPr>
        <w:t xml:space="preserve">tienen el mismo nombre que en C++ por lo tanto había un problema de </w:t>
      </w:r>
      <w:r w:rsidR="00882E27">
        <w:rPr>
          <w:rFonts w:ascii="Arial" w:hAnsi="Arial" w:cs="Arial"/>
          <w:sz w:val="24"/>
          <w:szCs w:val="24"/>
        </w:rPr>
        <w:t>espacio de nombres. Para resolver este problema se utilizó la siguiente modificación:</w:t>
      </w:r>
    </w:p>
    <w:p w14:paraId="481C3468" w14:textId="77777777" w:rsidR="00882E27" w:rsidRDefault="00882E27" w:rsidP="00FD096B">
      <w:pPr>
        <w:spacing w:before="20" w:after="20"/>
        <w:ind w:left="360"/>
        <w:rPr>
          <w:rFonts w:ascii="Arial" w:hAnsi="Arial" w:cs="Arial"/>
          <w:sz w:val="24"/>
          <w:szCs w:val="24"/>
        </w:rPr>
      </w:pPr>
      <w:r>
        <w:rPr>
          <w:rFonts w:ascii="Arial" w:hAnsi="Arial" w:cs="Arial"/>
          <w:sz w:val="24"/>
          <w:szCs w:val="24"/>
        </w:rPr>
        <w:tab/>
        <w:t xml:space="preserve">Namespace </w:t>
      </w:r>
      <w:proofErr w:type="spellStart"/>
      <w:r>
        <w:rPr>
          <w:rFonts w:ascii="Arial" w:hAnsi="Arial" w:cs="Arial"/>
          <w:sz w:val="24"/>
          <w:szCs w:val="24"/>
        </w:rPr>
        <w:t>eng</w:t>
      </w:r>
      <w:proofErr w:type="spellEnd"/>
      <w:r>
        <w:rPr>
          <w:rFonts w:ascii="Arial" w:hAnsi="Arial" w:cs="Arial"/>
          <w:sz w:val="24"/>
          <w:szCs w:val="24"/>
        </w:rPr>
        <w:t xml:space="preserve"> {</w:t>
      </w:r>
    </w:p>
    <w:p w14:paraId="7D13509F" w14:textId="77777777" w:rsidR="00882E27" w:rsidRDefault="00882E27" w:rsidP="00FD096B">
      <w:pPr>
        <w:spacing w:before="20" w:after="20"/>
        <w:ind w:left="360"/>
        <w:rPr>
          <w:rFonts w:ascii="Arial" w:hAnsi="Arial" w:cs="Arial"/>
          <w:sz w:val="24"/>
          <w:szCs w:val="24"/>
        </w:rPr>
      </w:pPr>
      <w:r>
        <w:rPr>
          <w:rFonts w:ascii="Arial" w:hAnsi="Arial" w:cs="Arial"/>
          <w:sz w:val="24"/>
          <w:szCs w:val="24"/>
        </w:rPr>
        <w:tab/>
        <w:t>#include &lt;</w:t>
      </w:r>
      <w:proofErr w:type="spellStart"/>
      <w:r>
        <w:rPr>
          <w:rFonts w:ascii="Arial" w:hAnsi="Arial" w:cs="Arial"/>
          <w:sz w:val="24"/>
          <w:szCs w:val="24"/>
        </w:rPr>
        <w:t>engine.h</w:t>
      </w:r>
      <w:proofErr w:type="spellEnd"/>
      <w:r>
        <w:rPr>
          <w:rFonts w:ascii="Arial" w:hAnsi="Arial" w:cs="Arial"/>
          <w:sz w:val="24"/>
          <w:szCs w:val="24"/>
        </w:rPr>
        <w:t>&gt;</w:t>
      </w:r>
    </w:p>
    <w:p w14:paraId="6908D19B" w14:textId="77777777" w:rsidR="00882E27" w:rsidRDefault="00882E27" w:rsidP="00FD096B">
      <w:pPr>
        <w:spacing w:before="20" w:after="20"/>
        <w:ind w:left="360"/>
        <w:rPr>
          <w:rFonts w:ascii="Arial" w:hAnsi="Arial" w:cs="Arial"/>
          <w:sz w:val="24"/>
          <w:szCs w:val="24"/>
        </w:rPr>
      </w:pPr>
      <w:r>
        <w:rPr>
          <w:rFonts w:ascii="Arial" w:hAnsi="Arial" w:cs="Arial"/>
          <w:sz w:val="24"/>
          <w:szCs w:val="24"/>
        </w:rPr>
        <w:tab/>
        <w:t>}</w:t>
      </w:r>
    </w:p>
    <w:p w14:paraId="125E0C3D" w14:textId="77777777" w:rsidR="00A778FB" w:rsidRDefault="00882E27" w:rsidP="00FD096B">
      <w:pPr>
        <w:spacing w:before="20" w:after="20"/>
        <w:ind w:left="360"/>
        <w:rPr>
          <w:rFonts w:ascii="Arial" w:hAnsi="Arial" w:cs="Arial"/>
          <w:sz w:val="24"/>
          <w:szCs w:val="24"/>
        </w:rPr>
      </w:pPr>
      <w:r>
        <w:rPr>
          <w:rFonts w:ascii="Arial" w:hAnsi="Arial" w:cs="Arial"/>
          <w:sz w:val="24"/>
          <w:szCs w:val="24"/>
        </w:rPr>
        <w:tab/>
      </w:r>
    </w:p>
    <w:p w14:paraId="3D084D56" w14:textId="77777777" w:rsidR="00882E27" w:rsidRDefault="00A778FB" w:rsidP="0002490B">
      <w:pPr>
        <w:spacing w:before="20" w:after="20"/>
        <w:jc w:val="both"/>
        <w:rPr>
          <w:rFonts w:ascii="Arial" w:hAnsi="Arial" w:cs="Arial"/>
          <w:sz w:val="24"/>
          <w:szCs w:val="24"/>
        </w:rPr>
      </w:pPr>
      <w:r>
        <w:rPr>
          <w:rFonts w:ascii="Arial" w:hAnsi="Arial" w:cs="Arial"/>
          <w:sz w:val="24"/>
          <w:szCs w:val="24"/>
        </w:rPr>
        <w:tab/>
      </w:r>
      <w:r w:rsidR="00882E27">
        <w:rPr>
          <w:rFonts w:ascii="Arial" w:hAnsi="Arial" w:cs="Arial"/>
          <w:sz w:val="24"/>
          <w:szCs w:val="24"/>
        </w:rPr>
        <w:t xml:space="preserve">De esta forma, para utilizar las funciones y declaraciones de </w:t>
      </w:r>
      <w:proofErr w:type="spellStart"/>
      <w:r w:rsidR="00882E27">
        <w:rPr>
          <w:rFonts w:ascii="Arial" w:hAnsi="Arial" w:cs="Arial"/>
          <w:sz w:val="24"/>
          <w:szCs w:val="24"/>
        </w:rPr>
        <w:t>engine.h</w:t>
      </w:r>
      <w:proofErr w:type="spellEnd"/>
      <w:r w:rsidR="00882E27">
        <w:rPr>
          <w:rFonts w:ascii="Arial" w:hAnsi="Arial" w:cs="Arial"/>
          <w:sz w:val="24"/>
          <w:szCs w:val="24"/>
        </w:rPr>
        <w:t xml:space="preserve"> simplemente se debe anteponer “</w:t>
      </w:r>
      <w:proofErr w:type="spellStart"/>
      <w:r w:rsidR="00882E27" w:rsidRPr="00882E27">
        <w:rPr>
          <w:rFonts w:ascii="Arial" w:hAnsi="Arial" w:cs="Arial"/>
          <w:i/>
          <w:sz w:val="24"/>
          <w:szCs w:val="24"/>
        </w:rPr>
        <w:t>eng</w:t>
      </w:r>
      <w:proofErr w:type="spellEnd"/>
      <w:proofErr w:type="gramStart"/>
      <w:r w:rsidR="00882E27" w:rsidRPr="00882E27">
        <w:rPr>
          <w:rFonts w:ascii="Arial" w:hAnsi="Arial" w:cs="Arial"/>
          <w:i/>
          <w:sz w:val="24"/>
          <w:szCs w:val="24"/>
        </w:rPr>
        <w:t>::</w:t>
      </w:r>
      <w:r w:rsidR="00882E27">
        <w:rPr>
          <w:rFonts w:ascii="Arial" w:hAnsi="Arial" w:cs="Arial"/>
          <w:sz w:val="24"/>
          <w:szCs w:val="24"/>
        </w:rPr>
        <w:t>”</w:t>
      </w:r>
      <w:proofErr w:type="gramEnd"/>
      <w:r w:rsidR="00882E27">
        <w:rPr>
          <w:rFonts w:ascii="Arial" w:hAnsi="Arial" w:cs="Arial"/>
          <w:sz w:val="24"/>
          <w:szCs w:val="24"/>
        </w:rPr>
        <w:t xml:space="preserve"> antes de utilizar las mismas.</w:t>
      </w:r>
    </w:p>
    <w:p w14:paraId="028BB988" w14:textId="77777777" w:rsidR="0002490B" w:rsidRDefault="0002490B" w:rsidP="0002490B">
      <w:pPr>
        <w:spacing w:before="20" w:after="20"/>
        <w:jc w:val="both"/>
        <w:rPr>
          <w:rFonts w:ascii="Arial" w:hAnsi="Arial" w:cs="Arial"/>
          <w:sz w:val="24"/>
          <w:szCs w:val="24"/>
        </w:rPr>
      </w:pPr>
    </w:p>
    <w:p w14:paraId="45594F5A" w14:textId="77777777" w:rsidR="00A778FB" w:rsidRDefault="00882E27" w:rsidP="0002490B">
      <w:pPr>
        <w:spacing w:before="20" w:after="20"/>
        <w:jc w:val="both"/>
        <w:rPr>
          <w:rFonts w:ascii="Arial" w:hAnsi="Arial" w:cs="Arial"/>
          <w:sz w:val="24"/>
          <w:szCs w:val="24"/>
        </w:rPr>
      </w:pPr>
      <w:r>
        <w:rPr>
          <w:rFonts w:ascii="Arial" w:hAnsi="Arial" w:cs="Arial"/>
          <w:sz w:val="24"/>
          <w:szCs w:val="24"/>
        </w:rPr>
        <w:tab/>
        <w:t>Una vez finalizados estos pasos ya estamos en condiciones de usar en nuestro proy</w:t>
      </w:r>
      <w:r w:rsidR="00A778FB">
        <w:rPr>
          <w:rFonts w:ascii="Arial" w:hAnsi="Arial" w:cs="Arial"/>
          <w:sz w:val="24"/>
          <w:szCs w:val="24"/>
        </w:rPr>
        <w:t xml:space="preserve">ecto el motor Engine de </w:t>
      </w:r>
      <w:proofErr w:type="spellStart"/>
      <w:r w:rsidR="00A778FB">
        <w:rPr>
          <w:rFonts w:ascii="Arial" w:hAnsi="Arial" w:cs="Arial"/>
          <w:sz w:val="24"/>
          <w:szCs w:val="24"/>
        </w:rPr>
        <w:t>MatLab</w:t>
      </w:r>
      <w:proofErr w:type="spellEnd"/>
      <w:r w:rsidR="00A778FB">
        <w:rPr>
          <w:rFonts w:ascii="Arial" w:hAnsi="Arial" w:cs="Arial"/>
          <w:sz w:val="24"/>
          <w:szCs w:val="24"/>
        </w:rPr>
        <w:t>.</w:t>
      </w:r>
    </w:p>
    <w:p w14:paraId="0E460B57" w14:textId="77777777" w:rsidR="00A778FB" w:rsidRDefault="00A778FB" w:rsidP="00FD096B">
      <w:pPr>
        <w:spacing w:before="20" w:after="20"/>
        <w:ind w:left="360"/>
        <w:rPr>
          <w:rFonts w:ascii="Arial" w:hAnsi="Arial" w:cs="Arial"/>
          <w:sz w:val="24"/>
          <w:szCs w:val="24"/>
        </w:rPr>
      </w:pPr>
    </w:p>
    <w:p w14:paraId="302DB258" w14:textId="77777777" w:rsidR="00882E27" w:rsidRDefault="00882E27" w:rsidP="0002490B">
      <w:pPr>
        <w:spacing w:before="20" w:after="20"/>
        <w:jc w:val="both"/>
        <w:rPr>
          <w:rFonts w:ascii="Arial" w:hAnsi="Arial" w:cs="Arial"/>
          <w:sz w:val="24"/>
          <w:szCs w:val="24"/>
        </w:rPr>
      </w:pPr>
      <w:r>
        <w:rPr>
          <w:rFonts w:ascii="Arial" w:hAnsi="Arial" w:cs="Arial"/>
          <w:sz w:val="24"/>
          <w:szCs w:val="24"/>
        </w:rPr>
        <w:tab/>
        <w:t xml:space="preserve">Para transferir información y utilizarla en </w:t>
      </w:r>
      <w:proofErr w:type="spellStart"/>
      <w:r>
        <w:rPr>
          <w:rFonts w:ascii="Arial" w:hAnsi="Arial" w:cs="Arial"/>
          <w:sz w:val="24"/>
          <w:szCs w:val="24"/>
        </w:rPr>
        <w:t>MatLab</w:t>
      </w:r>
      <w:proofErr w:type="spellEnd"/>
      <w:r>
        <w:rPr>
          <w:rFonts w:ascii="Arial" w:hAnsi="Arial" w:cs="Arial"/>
          <w:sz w:val="24"/>
          <w:szCs w:val="24"/>
        </w:rPr>
        <w:t xml:space="preserve"> administrándola desde VS2010 se requieren 3 pasos. 1- Abrir </w:t>
      </w:r>
      <w:proofErr w:type="spellStart"/>
      <w:r>
        <w:rPr>
          <w:rFonts w:ascii="Arial" w:hAnsi="Arial" w:cs="Arial"/>
          <w:sz w:val="24"/>
          <w:szCs w:val="24"/>
        </w:rPr>
        <w:t>MatLab</w:t>
      </w:r>
      <w:proofErr w:type="spellEnd"/>
      <w:r>
        <w:rPr>
          <w:rFonts w:ascii="Arial" w:hAnsi="Arial" w:cs="Arial"/>
          <w:sz w:val="24"/>
          <w:szCs w:val="24"/>
        </w:rPr>
        <w:t xml:space="preserve"> a través del motor </w:t>
      </w:r>
      <w:proofErr w:type="spellStart"/>
      <w:r>
        <w:rPr>
          <w:rFonts w:ascii="Arial" w:hAnsi="Arial" w:cs="Arial"/>
          <w:sz w:val="24"/>
          <w:szCs w:val="24"/>
        </w:rPr>
        <w:t>engine</w:t>
      </w:r>
      <w:proofErr w:type="spellEnd"/>
      <w:r>
        <w:rPr>
          <w:rFonts w:ascii="Arial" w:hAnsi="Arial" w:cs="Arial"/>
          <w:sz w:val="24"/>
          <w:szCs w:val="24"/>
        </w:rPr>
        <w:t xml:space="preserve">. 2- Convertir los datos a un formato </w:t>
      </w:r>
      <w:proofErr w:type="spellStart"/>
      <w:r>
        <w:rPr>
          <w:rFonts w:ascii="Arial" w:hAnsi="Arial" w:cs="Arial"/>
          <w:sz w:val="24"/>
          <w:szCs w:val="24"/>
        </w:rPr>
        <w:t>mxArray</w:t>
      </w:r>
      <w:proofErr w:type="spellEnd"/>
      <w:r>
        <w:rPr>
          <w:rFonts w:ascii="Arial" w:hAnsi="Arial" w:cs="Arial"/>
          <w:sz w:val="24"/>
          <w:szCs w:val="24"/>
        </w:rPr>
        <w:t>. Y 3- Transferir los datos usando la función “</w:t>
      </w:r>
      <w:proofErr w:type="spellStart"/>
      <w:r>
        <w:rPr>
          <w:rFonts w:ascii="Arial" w:hAnsi="Arial" w:cs="Arial"/>
          <w:sz w:val="24"/>
          <w:szCs w:val="24"/>
        </w:rPr>
        <w:t>engPutVariable</w:t>
      </w:r>
      <w:proofErr w:type="spellEnd"/>
      <w:r>
        <w:rPr>
          <w:rFonts w:ascii="Arial" w:hAnsi="Arial" w:cs="Arial"/>
          <w:sz w:val="24"/>
          <w:szCs w:val="24"/>
        </w:rPr>
        <w:t>”.</w:t>
      </w:r>
    </w:p>
    <w:p w14:paraId="641F941C" w14:textId="77777777" w:rsidR="00A778FB" w:rsidRDefault="00A778FB" w:rsidP="00FD096B">
      <w:pPr>
        <w:spacing w:before="20" w:after="20"/>
        <w:rPr>
          <w:rFonts w:ascii="Arial" w:hAnsi="Arial" w:cs="Arial"/>
          <w:sz w:val="24"/>
          <w:szCs w:val="24"/>
        </w:rPr>
      </w:pPr>
      <w:r>
        <w:rPr>
          <w:rFonts w:ascii="Arial" w:hAnsi="Arial" w:cs="Arial"/>
          <w:sz w:val="24"/>
          <w:szCs w:val="24"/>
        </w:rPr>
        <w:tab/>
      </w:r>
    </w:p>
    <w:p w14:paraId="2A81F494" w14:textId="77777777" w:rsidR="00A778FB" w:rsidRDefault="00A778FB" w:rsidP="001C08C7">
      <w:pPr>
        <w:spacing w:before="20" w:after="240"/>
        <w:jc w:val="both"/>
        <w:rPr>
          <w:rFonts w:ascii="Arial" w:hAnsi="Arial" w:cs="Arial"/>
          <w:sz w:val="24"/>
          <w:szCs w:val="24"/>
        </w:rPr>
      </w:pPr>
      <w:r>
        <w:rPr>
          <w:rFonts w:ascii="Arial" w:hAnsi="Arial" w:cs="Arial"/>
          <w:sz w:val="24"/>
          <w:szCs w:val="24"/>
        </w:rPr>
        <w:tab/>
        <w:t xml:space="preserve">Para abrir </w:t>
      </w:r>
      <w:proofErr w:type="spellStart"/>
      <w:r>
        <w:rPr>
          <w:rFonts w:ascii="Arial" w:hAnsi="Arial" w:cs="Arial"/>
          <w:sz w:val="24"/>
          <w:szCs w:val="24"/>
        </w:rPr>
        <w:t>MatLab</w:t>
      </w:r>
      <w:proofErr w:type="spellEnd"/>
      <w:r>
        <w:rPr>
          <w:rFonts w:ascii="Arial" w:hAnsi="Arial" w:cs="Arial"/>
          <w:sz w:val="24"/>
          <w:szCs w:val="24"/>
        </w:rPr>
        <w:t xml:space="preserve"> a través del motor </w:t>
      </w:r>
      <w:proofErr w:type="spellStart"/>
      <w:r>
        <w:rPr>
          <w:rFonts w:ascii="Arial" w:hAnsi="Arial" w:cs="Arial"/>
          <w:sz w:val="24"/>
          <w:szCs w:val="24"/>
        </w:rPr>
        <w:t>engine</w:t>
      </w:r>
      <w:proofErr w:type="spellEnd"/>
      <w:r>
        <w:rPr>
          <w:rFonts w:ascii="Arial" w:hAnsi="Arial" w:cs="Arial"/>
          <w:sz w:val="24"/>
          <w:szCs w:val="24"/>
        </w:rPr>
        <w:t xml:space="preserve"> se crea un puntero tipo Engine y se llama a la función </w:t>
      </w:r>
      <w:proofErr w:type="spellStart"/>
      <w:proofErr w:type="gramStart"/>
      <w:r>
        <w:rPr>
          <w:rFonts w:ascii="Arial" w:hAnsi="Arial" w:cs="Arial"/>
          <w:sz w:val="24"/>
          <w:szCs w:val="24"/>
        </w:rPr>
        <w:t>engOpen</w:t>
      </w:r>
      <w:proofErr w:type="spellEnd"/>
      <w:r>
        <w:rPr>
          <w:rFonts w:ascii="Arial" w:hAnsi="Arial" w:cs="Arial"/>
          <w:sz w:val="24"/>
          <w:szCs w:val="24"/>
        </w:rPr>
        <w:t>(</w:t>
      </w:r>
      <w:proofErr w:type="gramEnd"/>
      <w:r>
        <w:rPr>
          <w:rFonts w:ascii="Arial" w:hAnsi="Arial" w:cs="Arial"/>
          <w:sz w:val="24"/>
          <w:szCs w:val="24"/>
        </w:rPr>
        <w:t>) de la siguiente forma:</w:t>
      </w:r>
    </w:p>
    <w:p w14:paraId="569095A6" w14:textId="77777777" w:rsidR="00A778FB" w:rsidRPr="0002490B" w:rsidRDefault="00A778FB" w:rsidP="00FD096B">
      <w:pPr>
        <w:spacing w:before="20" w:after="20"/>
        <w:rPr>
          <w:rFonts w:ascii="Arial" w:hAnsi="Arial" w:cs="Arial"/>
          <w:i/>
          <w:sz w:val="24"/>
          <w:szCs w:val="24"/>
        </w:rPr>
      </w:pPr>
      <w:r>
        <w:rPr>
          <w:rFonts w:ascii="Arial" w:hAnsi="Arial" w:cs="Arial"/>
          <w:sz w:val="24"/>
          <w:szCs w:val="24"/>
        </w:rPr>
        <w:tab/>
      </w:r>
      <w:proofErr w:type="spellStart"/>
      <w:r w:rsidR="001F2629" w:rsidRPr="0002490B">
        <w:rPr>
          <w:rFonts w:ascii="Arial" w:hAnsi="Arial" w:cs="Arial"/>
          <w:i/>
          <w:sz w:val="24"/>
          <w:szCs w:val="24"/>
        </w:rPr>
        <w:t>Eng</w:t>
      </w:r>
      <w:proofErr w:type="spellEnd"/>
      <w:proofErr w:type="gramStart"/>
      <w:r w:rsidR="001F2629" w:rsidRPr="0002490B">
        <w:rPr>
          <w:rFonts w:ascii="Arial" w:hAnsi="Arial" w:cs="Arial"/>
          <w:i/>
          <w:sz w:val="24"/>
          <w:szCs w:val="24"/>
        </w:rPr>
        <w:t>::</w:t>
      </w:r>
      <w:r w:rsidRPr="0002490B">
        <w:rPr>
          <w:rFonts w:ascii="Arial" w:hAnsi="Arial" w:cs="Arial"/>
          <w:i/>
          <w:sz w:val="24"/>
          <w:szCs w:val="24"/>
        </w:rPr>
        <w:t>Engine</w:t>
      </w:r>
      <w:proofErr w:type="gramEnd"/>
      <w:r w:rsidRPr="0002490B">
        <w:rPr>
          <w:rFonts w:ascii="Arial" w:hAnsi="Arial" w:cs="Arial"/>
          <w:i/>
          <w:sz w:val="24"/>
          <w:szCs w:val="24"/>
        </w:rPr>
        <w:t xml:space="preserve"> *</w:t>
      </w:r>
      <w:proofErr w:type="spellStart"/>
      <w:r w:rsidRPr="0002490B">
        <w:rPr>
          <w:rFonts w:ascii="Arial" w:hAnsi="Arial" w:cs="Arial"/>
          <w:i/>
          <w:sz w:val="24"/>
          <w:szCs w:val="24"/>
        </w:rPr>
        <w:t>Ep</w:t>
      </w:r>
      <w:proofErr w:type="spellEnd"/>
      <w:r w:rsidRPr="0002490B">
        <w:rPr>
          <w:rFonts w:ascii="Arial" w:hAnsi="Arial" w:cs="Arial"/>
          <w:i/>
          <w:sz w:val="24"/>
          <w:szCs w:val="24"/>
        </w:rPr>
        <w:t xml:space="preserve">; // Donde </w:t>
      </w:r>
      <w:proofErr w:type="spellStart"/>
      <w:r w:rsidRPr="0002490B">
        <w:rPr>
          <w:rFonts w:ascii="Arial" w:hAnsi="Arial" w:cs="Arial"/>
          <w:i/>
          <w:sz w:val="24"/>
          <w:szCs w:val="24"/>
        </w:rPr>
        <w:t>Ep</w:t>
      </w:r>
      <w:proofErr w:type="spellEnd"/>
      <w:r w:rsidRPr="0002490B">
        <w:rPr>
          <w:rFonts w:ascii="Arial" w:hAnsi="Arial" w:cs="Arial"/>
          <w:i/>
          <w:sz w:val="24"/>
          <w:szCs w:val="24"/>
        </w:rPr>
        <w:t xml:space="preserve"> es el puntero tipo Engine por el cual se comunicara </w:t>
      </w:r>
      <w:r w:rsidR="001F2629" w:rsidRPr="0002490B">
        <w:rPr>
          <w:rFonts w:ascii="Arial" w:hAnsi="Arial" w:cs="Arial"/>
          <w:i/>
          <w:sz w:val="24"/>
          <w:szCs w:val="24"/>
        </w:rPr>
        <w:tab/>
      </w:r>
      <w:r w:rsidR="001F2629" w:rsidRPr="0002490B">
        <w:rPr>
          <w:rFonts w:ascii="Arial" w:hAnsi="Arial" w:cs="Arial"/>
          <w:i/>
          <w:sz w:val="24"/>
          <w:szCs w:val="24"/>
        </w:rPr>
        <w:tab/>
      </w:r>
      <w:r w:rsidR="001F2629" w:rsidRPr="0002490B">
        <w:rPr>
          <w:rFonts w:ascii="Arial" w:hAnsi="Arial" w:cs="Arial"/>
          <w:i/>
          <w:sz w:val="24"/>
          <w:szCs w:val="24"/>
        </w:rPr>
        <w:tab/>
        <w:t xml:space="preserve">       // </w:t>
      </w:r>
      <w:r w:rsidRPr="0002490B">
        <w:rPr>
          <w:rFonts w:ascii="Arial" w:hAnsi="Arial" w:cs="Arial"/>
          <w:i/>
          <w:sz w:val="24"/>
          <w:szCs w:val="24"/>
        </w:rPr>
        <w:t xml:space="preserve">toda la </w:t>
      </w:r>
      <w:r w:rsidR="0058037C" w:rsidRPr="0002490B">
        <w:rPr>
          <w:rFonts w:ascii="Arial" w:hAnsi="Arial" w:cs="Arial"/>
          <w:i/>
          <w:sz w:val="24"/>
          <w:szCs w:val="24"/>
        </w:rPr>
        <w:t>información</w:t>
      </w:r>
      <w:r w:rsidRPr="0002490B">
        <w:rPr>
          <w:rFonts w:ascii="Arial" w:hAnsi="Arial" w:cs="Arial"/>
          <w:i/>
          <w:sz w:val="24"/>
          <w:szCs w:val="24"/>
        </w:rPr>
        <w:t xml:space="preserve"> enviada desde Visual y hacia </w:t>
      </w:r>
      <w:proofErr w:type="spellStart"/>
      <w:r w:rsidRPr="0002490B">
        <w:rPr>
          <w:rFonts w:ascii="Arial" w:hAnsi="Arial" w:cs="Arial"/>
          <w:i/>
          <w:sz w:val="24"/>
          <w:szCs w:val="24"/>
        </w:rPr>
        <w:t>MatLab</w:t>
      </w:r>
      <w:proofErr w:type="spellEnd"/>
      <w:r w:rsidRPr="0002490B">
        <w:rPr>
          <w:rFonts w:ascii="Arial" w:hAnsi="Arial" w:cs="Arial"/>
          <w:i/>
          <w:sz w:val="24"/>
          <w:szCs w:val="24"/>
        </w:rPr>
        <w:t>.</w:t>
      </w:r>
    </w:p>
    <w:p w14:paraId="03C9F0E0" w14:textId="77777777" w:rsidR="00882E27" w:rsidRPr="0002490B" w:rsidRDefault="00A778FB" w:rsidP="00FD096B">
      <w:pPr>
        <w:spacing w:before="20" w:after="20"/>
        <w:rPr>
          <w:rFonts w:ascii="Arial" w:hAnsi="Arial" w:cs="Arial"/>
          <w:i/>
          <w:sz w:val="24"/>
          <w:szCs w:val="24"/>
        </w:rPr>
      </w:pPr>
      <w:r w:rsidRPr="0002490B">
        <w:rPr>
          <w:rFonts w:ascii="Arial" w:hAnsi="Arial" w:cs="Arial"/>
          <w:i/>
          <w:sz w:val="24"/>
          <w:szCs w:val="24"/>
        </w:rPr>
        <w:tab/>
      </w:r>
      <w:proofErr w:type="spellStart"/>
      <w:r w:rsidRPr="0002490B">
        <w:rPr>
          <w:rFonts w:ascii="Arial" w:hAnsi="Arial" w:cs="Arial"/>
          <w:i/>
          <w:sz w:val="24"/>
          <w:szCs w:val="24"/>
        </w:rPr>
        <w:t>Ep</w:t>
      </w:r>
      <w:proofErr w:type="spellEnd"/>
      <w:r w:rsidRPr="0002490B">
        <w:rPr>
          <w:rFonts w:ascii="Arial" w:hAnsi="Arial" w:cs="Arial"/>
          <w:i/>
          <w:sz w:val="24"/>
          <w:szCs w:val="24"/>
        </w:rPr>
        <w:t xml:space="preserve"> = </w:t>
      </w:r>
      <w:proofErr w:type="spellStart"/>
      <w:r w:rsidRPr="0002490B">
        <w:rPr>
          <w:rFonts w:ascii="Arial" w:hAnsi="Arial" w:cs="Arial"/>
          <w:i/>
          <w:sz w:val="24"/>
          <w:szCs w:val="24"/>
        </w:rPr>
        <w:t>eng</w:t>
      </w:r>
      <w:proofErr w:type="spellEnd"/>
      <w:proofErr w:type="gramStart"/>
      <w:r w:rsidRPr="0002490B">
        <w:rPr>
          <w:rFonts w:ascii="Arial" w:hAnsi="Arial" w:cs="Arial"/>
          <w:i/>
          <w:sz w:val="24"/>
          <w:szCs w:val="24"/>
        </w:rPr>
        <w:t>::</w:t>
      </w:r>
      <w:proofErr w:type="spellStart"/>
      <w:r w:rsidRPr="0002490B">
        <w:rPr>
          <w:rFonts w:ascii="Arial" w:hAnsi="Arial" w:cs="Arial"/>
          <w:i/>
          <w:sz w:val="24"/>
          <w:szCs w:val="24"/>
        </w:rPr>
        <w:t>engOpen</w:t>
      </w:r>
      <w:proofErr w:type="spellEnd"/>
      <w:proofErr w:type="gramEnd"/>
      <w:r w:rsidRPr="0002490B">
        <w:rPr>
          <w:rFonts w:ascii="Arial" w:hAnsi="Arial" w:cs="Arial"/>
          <w:i/>
          <w:sz w:val="24"/>
          <w:szCs w:val="24"/>
        </w:rPr>
        <w:t>(NULL);</w:t>
      </w:r>
    </w:p>
    <w:p w14:paraId="752A869B" w14:textId="77777777" w:rsidR="00A778FB" w:rsidRDefault="00A778FB" w:rsidP="00FD096B">
      <w:pPr>
        <w:spacing w:before="20" w:after="20"/>
        <w:rPr>
          <w:rFonts w:ascii="Arial" w:hAnsi="Arial" w:cs="Arial"/>
          <w:sz w:val="24"/>
          <w:szCs w:val="24"/>
        </w:rPr>
      </w:pPr>
    </w:p>
    <w:p w14:paraId="7B7AE237" w14:textId="77777777" w:rsidR="00A778FB" w:rsidRDefault="00A778FB" w:rsidP="001C08C7">
      <w:pPr>
        <w:spacing w:before="20" w:after="240"/>
        <w:jc w:val="both"/>
        <w:rPr>
          <w:rFonts w:ascii="Arial" w:hAnsi="Arial" w:cs="Arial"/>
          <w:sz w:val="24"/>
          <w:szCs w:val="24"/>
        </w:rPr>
      </w:pPr>
      <w:r>
        <w:rPr>
          <w:rFonts w:ascii="Arial" w:hAnsi="Arial" w:cs="Arial"/>
          <w:sz w:val="24"/>
          <w:szCs w:val="24"/>
        </w:rPr>
        <w:tab/>
        <w:t xml:space="preserve">Para convertir los datos a un formato </w:t>
      </w:r>
      <w:proofErr w:type="spellStart"/>
      <w:r>
        <w:rPr>
          <w:rFonts w:ascii="Arial" w:hAnsi="Arial" w:cs="Arial"/>
          <w:sz w:val="24"/>
          <w:szCs w:val="24"/>
        </w:rPr>
        <w:t>mxArray</w:t>
      </w:r>
      <w:proofErr w:type="spellEnd"/>
      <w:r w:rsidR="001F2629">
        <w:rPr>
          <w:rFonts w:ascii="Arial" w:hAnsi="Arial" w:cs="Arial"/>
          <w:sz w:val="24"/>
          <w:szCs w:val="24"/>
        </w:rPr>
        <w:t xml:space="preserve">, primero, debemos reservar memoria para un puntero del tipo </w:t>
      </w:r>
      <w:proofErr w:type="spellStart"/>
      <w:r w:rsidR="001F2629">
        <w:rPr>
          <w:rFonts w:ascii="Arial" w:hAnsi="Arial" w:cs="Arial"/>
          <w:sz w:val="24"/>
          <w:szCs w:val="24"/>
        </w:rPr>
        <w:t>mxArray</w:t>
      </w:r>
      <w:proofErr w:type="spellEnd"/>
      <w:r w:rsidR="001F2629">
        <w:rPr>
          <w:rFonts w:ascii="Arial" w:hAnsi="Arial" w:cs="Arial"/>
          <w:sz w:val="24"/>
          <w:szCs w:val="24"/>
        </w:rPr>
        <w:t xml:space="preserve"> y transferir los datos a la memoria reservada. </w:t>
      </w:r>
      <w:proofErr w:type="spellStart"/>
      <w:proofErr w:type="gramStart"/>
      <w:r w:rsidR="001F2629">
        <w:rPr>
          <w:rFonts w:ascii="Arial" w:hAnsi="Arial" w:cs="Arial"/>
          <w:sz w:val="24"/>
          <w:szCs w:val="24"/>
        </w:rPr>
        <w:t>mxArray</w:t>
      </w:r>
      <w:proofErr w:type="spellEnd"/>
      <w:proofErr w:type="gramEnd"/>
      <w:r w:rsidR="001F2629">
        <w:rPr>
          <w:rFonts w:ascii="Arial" w:hAnsi="Arial" w:cs="Arial"/>
          <w:sz w:val="24"/>
          <w:szCs w:val="24"/>
        </w:rPr>
        <w:t xml:space="preserve"> es la estructura principal de </w:t>
      </w:r>
      <w:proofErr w:type="spellStart"/>
      <w:r w:rsidR="001F2629">
        <w:rPr>
          <w:rFonts w:ascii="Arial" w:hAnsi="Arial" w:cs="Arial"/>
          <w:sz w:val="24"/>
          <w:szCs w:val="24"/>
        </w:rPr>
        <w:t>MatLab</w:t>
      </w:r>
      <w:proofErr w:type="spellEnd"/>
      <w:r w:rsidR="001F2629">
        <w:rPr>
          <w:rFonts w:ascii="Arial" w:hAnsi="Arial" w:cs="Arial"/>
          <w:sz w:val="24"/>
          <w:szCs w:val="24"/>
        </w:rPr>
        <w:t xml:space="preserve"> utilizada para contener </w:t>
      </w:r>
      <w:r w:rsidR="0058037C">
        <w:rPr>
          <w:rFonts w:ascii="Arial" w:hAnsi="Arial" w:cs="Arial"/>
          <w:sz w:val="24"/>
          <w:szCs w:val="24"/>
        </w:rPr>
        <w:t>información</w:t>
      </w:r>
      <w:r w:rsidR="001F2629">
        <w:rPr>
          <w:rFonts w:ascii="Arial" w:hAnsi="Arial" w:cs="Arial"/>
          <w:sz w:val="24"/>
          <w:szCs w:val="24"/>
        </w:rPr>
        <w:t xml:space="preserve"> en archivos MEX. Puede contener tipos de datos reales, complejos, matrices, cadenas y otras estructuras de </w:t>
      </w:r>
      <w:proofErr w:type="spellStart"/>
      <w:r w:rsidR="001F2629">
        <w:rPr>
          <w:rFonts w:ascii="Arial" w:hAnsi="Arial" w:cs="Arial"/>
          <w:sz w:val="24"/>
          <w:szCs w:val="24"/>
        </w:rPr>
        <w:t>MatLab</w:t>
      </w:r>
      <w:proofErr w:type="spellEnd"/>
      <w:r w:rsidR="001F2629">
        <w:rPr>
          <w:rFonts w:ascii="Arial" w:hAnsi="Arial" w:cs="Arial"/>
          <w:sz w:val="24"/>
          <w:szCs w:val="24"/>
        </w:rPr>
        <w:t>. El siguiente código describe los pasos descriptos anteriormente:</w:t>
      </w:r>
    </w:p>
    <w:p w14:paraId="34454633" w14:textId="77777777" w:rsidR="001F2629" w:rsidRPr="0002490B" w:rsidRDefault="001F2629" w:rsidP="00FD096B">
      <w:pPr>
        <w:spacing w:before="20" w:after="20"/>
        <w:rPr>
          <w:rFonts w:ascii="Arial" w:hAnsi="Arial" w:cs="Arial"/>
          <w:i/>
          <w:sz w:val="24"/>
          <w:szCs w:val="24"/>
        </w:rPr>
      </w:pPr>
      <w:r w:rsidRPr="0002490B">
        <w:rPr>
          <w:rFonts w:ascii="Arial" w:hAnsi="Arial" w:cs="Arial"/>
          <w:i/>
          <w:sz w:val="24"/>
          <w:szCs w:val="24"/>
        </w:rPr>
        <w:tab/>
      </w:r>
      <w:proofErr w:type="spellStart"/>
      <w:proofErr w:type="gramStart"/>
      <w:r w:rsidRPr="0002490B">
        <w:rPr>
          <w:rFonts w:ascii="Arial" w:hAnsi="Arial" w:cs="Arial"/>
          <w:i/>
          <w:sz w:val="24"/>
          <w:szCs w:val="24"/>
        </w:rPr>
        <w:t>eng</w:t>
      </w:r>
      <w:proofErr w:type="spellEnd"/>
      <w:proofErr w:type="gramEnd"/>
      <w:r w:rsidRPr="0002490B">
        <w:rPr>
          <w:rFonts w:ascii="Arial" w:hAnsi="Arial" w:cs="Arial"/>
          <w:i/>
          <w:sz w:val="24"/>
          <w:szCs w:val="24"/>
        </w:rPr>
        <w:t>::</w:t>
      </w:r>
      <w:proofErr w:type="spellStart"/>
      <w:r w:rsidRPr="0002490B">
        <w:rPr>
          <w:rFonts w:ascii="Arial" w:hAnsi="Arial" w:cs="Arial"/>
          <w:i/>
          <w:sz w:val="24"/>
          <w:szCs w:val="24"/>
        </w:rPr>
        <w:t>mxArray</w:t>
      </w:r>
      <w:proofErr w:type="spellEnd"/>
      <w:r w:rsidRPr="0002490B">
        <w:rPr>
          <w:rFonts w:ascii="Arial" w:hAnsi="Arial" w:cs="Arial"/>
          <w:i/>
          <w:sz w:val="24"/>
          <w:szCs w:val="24"/>
        </w:rPr>
        <w:t xml:space="preserve"> *</w:t>
      </w:r>
      <w:proofErr w:type="spellStart"/>
      <w:r w:rsidRPr="0002490B">
        <w:rPr>
          <w:rFonts w:ascii="Arial" w:hAnsi="Arial" w:cs="Arial"/>
          <w:i/>
          <w:sz w:val="24"/>
          <w:szCs w:val="24"/>
        </w:rPr>
        <w:t>Temp</w:t>
      </w:r>
      <w:proofErr w:type="spellEnd"/>
      <w:r w:rsidRPr="0002490B">
        <w:rPr>
          <w:rFonts w:ascii="Arial" w:hAnsi="Arial" w:cs="Arial"/>
          <w:i/>
          <w:sz w:val="24"/>
          <w:szCs w:val="24"/>
        </w:rPr>
        <w:t xml:space="preserve">; // puntero de tipo </w:t>
      </w:r>
      <w:proofErr w:type="spellStart"/>
      <w:r w:rsidRPr="0002490B">
        <w:rPr>
          <w:rFonts w:ascii="Arial" w:hAnsi="Arial" w:cs="Arial"/>
          <w:i/>
          <w:sz w:val="24"/>
          <w:szCs w:val="24"/>
        </w:rPr>
        <w:t>mxArray</w:t>
      </w:r>
      <w:proofErr w:type="spellEnd"/>
      <w:r w:rsidRPr="0002490B">
        <w:rPr>
          <w:rFonts w:ascii="Arial" w:hAnsi="Arial" w:cs="Arial"/>
          <w:i/>
          <w:sz w:val="24"/>
          <w:szCs w:val="24"/>
        </w:rPr>
        <w:t>.</w:t>
      </w:r>
    </w:p>
    <w:p w14:paraId="60A2F3DC" w14:textId="77777777" w:rsidR="00A778FB" w:rsidRPr="00D444F3" w:rsidRDefault="001F2629" w:rsidP="00FD096B">
      <w:pPr>
        <w:spacing w:before="20" w:after="20"/>
        <w:rPr>
          <w:rFonts w:ascii="Arial" w:hAnsi="Arial" w:cs="Arial"/>
          <w:i/>
          <w:sz w:val="24"/>
          <w:szCs w:val="24"/>
          <w:lang w:val="en-US"/>
        </w:rPr>
      </w:pPr>
      <w:r w:rsidRPr="0002490B">
        <w:rPr>
          <w:rFonts w:ascii="Arial" w:hAnsi="Arial" w:cs="Arial"/>
          <w:i/>
          <w:sz w:val="24"/>
          <w:szCs w:val="24"/>
        </w:rPr>
        <w:tab/>
      </w:r>
      <w:r w:rsidRPr="00D444F3">
        <w:rPr>
          <w:rFonts w:ascii="Arial" w:hAnsi="Arial" w:cs="Arial"/>
          <w:i/>
          <w:sz w:val="24"/>
          <w:szCs w:val="24"/>
          <w:lang w:val="en-US"/>
        </w:rPr>
        <w:t xml:space="preserve">Temp = </w:t>
      </w:r>
      <w:proofErr w:type="spellStart"/>
      <w:r w:rsidRPr="00D444F3">
        <w:rPr>
          <w:rFonts w:ascii="Arial" w:hAnsi="Arial" w:cs="Arial"/>
          <w:i/>
          <w:sz w:val="24"/>
          <w:szCs w:val="24"/>
          <w:lang w:val="en-US"/>
        </w:rPr>
        <w:t>eng</w:t>
      </w:r>
      <w:proofErr w:type="spellEnd"/>
      <w:r w:rsidRPr="00D444F3">
        <w:rPr>
          <w:rFonts w:ascii="Arial" w:hAnsi="Arial" w:cs="Arial"/>
          <w:i/>
          <w:sz w:val="24"/>
          <w:szCs w:val="24"/>
          <w:lang w:val="en-US"/>
        </w:rPr>
        <w:t>::</w:t>
      </w:r>
      <w:proofErr w:type="spellStart"/>
      <w:proofErr w:type="gramStart"/>
      <w:r w:rsidRPr="00D444F3">
        <w:rPr>
          <w:rFonts w:ascii="Arial" w:hAnsi="Arial" w:cs="Arial"/>
          <w:i/>
          <w:sz w:val="24"/>
          <w:szCs w:val="24"/>
          <w:lang w:val="en-US"/>
        </w:rPr>
        <w:t>mxCreateDoubleMatrix</w:t>
      </w:r>
      <w:proofErr w:type="spellEnd"/>
      <w:r w:rsidRPr="00D444F3">
        <w:rPr>
          <w:rFonts w:ascii="Arial" w:hAnsi="Arial" w:cs="Arial"/>
          <w:i/>
          <w:sz w:val="24"/>
          <w:szCs w:val="24"/>
          <w:lang w:val="en-US"/>
        </w:rPr>
        <w:t>(</w:t>
      </w:r>
      <w:proofErr w:type="gramEnd"/>
      <w:r w:rsidRPr="00D444F3">
        <w:rPr>
          <w:rFonts w:ascii="Arial" w:hAnsi="Arial" w:cs="Arial"/>
          <w:i/>
          <w:sz w:val="24"/>
          <w:szCs w:val="24"/>
          <w:lang w:val="en-US"/>
        </w:rPr>
        <w:t>1,3,eng::</w:t>
      </w:r>
      <w:proofErr w:type="spellStart"/>
      <w:r w:rsidRPr="00D444F3">
        <w:rPr>
          <w:rFonts w:ascii="Arial" w:hAnsi="Arial" w:cs="Arial"/>
          <w:i/>
          <w:sz w:val="24"/>
          <w:szCs w:val="24"/>
          <w:lang w:val="en-US"/>
        </w:rPr>
        <w:t>mxReal</w:t>
      </w:r>
      <w:proofErr w:type="spellEnd"/>
      <w:r w:rsidRPr="00D444F3">
        <w:rPr>
          <w:rFonts w:ascii="Arial" w:hAnsi="Arial" w:cs="Arial"/>
          <w:i/>
          <w:sz w:val="24"/>
          <w:szCs w:val="24"/>
          <w:lang w:val="en-US"/>
        </w:rPr>
        <w:t>)//</w:t>
      </w:r>
    </w:p>
    <w:p w14:paraId="667216E3" w14:textId="77777777" w:rsidR="000C5448" w:rsidRDefault="000C5448" w:rsidP="001C08C7">
      <w:pPr>
        <w:spacing w:before="20" w:after="240"/>
        <w:jc w:val="both"/>
        <w:rPr>
          <w:rFonts w:ascii="Arial" w:hAnsi="Arial" w:cs="Arial"/>
          <w:sz w:val="24"/>
          <w:szCs w:val="24"/>
        </w:rPr>
      </w:pPr>
      <w:r>
        <w:rPr>
          <w:rFonts w:ascii="Arial" w:hAnsi="Arial" w:cs="Arial"/>
          <w:sz w:val="24"/>
          <w:szCs w:val="24"/>
        </w:rPr>
        <w:lastRenderedPageBreak/>
        <w:t>Aquí en la función “</w:t>
      </w:r>
      <w:proofErr w:type="spellStart"/>
      <w:r>
        <w:rPr>
          <w:rFonts w:ascii="Arial" w:hAnsi="Arial" w:cs="Arial"/>
          <w:sz w:val="24"/>
          <w:szCs w:val="24"/>
        </w:rPr>
        <w:t>mxCreateDoubleMatrix</w:t>
      </w:r>
      <w:proofErr w:type="spellEnd"/>
      <w:r>
        <w:rPr>
          <w:rFonts w:ascii="Arial" w:hAnsi="Arial" w:cs="Arial"/>
          <w:sz w:val="24"/>
          <w:szCs w:val="24"/>
        </w:rPr>
        <w:t xml:space="preserve">” el primer parámetro, es la cantidad de filas, y el segundo, la cantidad de columnas, el tercer elemento define el tipo de dato que en este caso es real. Luego para copiar la </w:t>
      </w:r>
      <w:r w:rsidR="0058037C">
        <w:rPr>
          <w:rFonts w:ascii="Arial" w:hAnsi="Arial" w:cs="Arial"/>
          <w:sz w:val="24"/>
          <w:szCs w:val="24"/>
        </w:rPr>
        <w:t>información</w:t>
      </w:r>
      <w:r>
        <w:rPr>
          <w:rFonts w:ascii="Arial" w:hAnsi="Arial" w:cs="Arial"/>
          <w:sz w:val="24"/>
          <w:szCs w:val="24"/>
        </w:rPr>
        <w:t xml:space="preserve"> de una variable en C++ a la variable creada, utilizamos las </w:t>
      </w:r>
      <w:proofErr w:type="spellStart"/>
      <w:r>
        <w:rPr>
          <w:rFonts w:ascii="Arial" w:hAnsi="Arial" w:cs="Arial"/>
          <w:sz w:val="24"/>
          <w:szCs w:val="24"/>
        </w:rPr>
        <w:t>funciónes</w:t>
      </w:r>
      <w:proofErr w:type="spellEnd"/>
      <w:r>
        <w:rPr>
          <w:rFonts w:ascii="Arial" w:hAnsi="Arial" w:cs="Arial"/>
          <w:sz w:val="24"/>
          <w:szCs w:val="24"/>
        </w:rPr>
        <w:t xml:space="preserve"> “</w:t>
      </w:r>
      <w:proofErr w:type="spellStart"/>
      <w:r>
        <w:rPr>
          <w:rFonts w:ascii="Arial" w:hAnsi="Arial" w:cs="Arial"/>
          <w:sz w:val="24"/>
          <w:szCs w:val="24"/>
        </w:rPr>
        <w:t>mxGetPtr</w:t>
      </w:r>
      <w:proofErr w:type="spellEnd"/>
      <w:r>
        <w:rPr>
          <w:rFonts w:ascii="Arial" w:hAnsi="Arial" w:cs="Arial"/>
          <w:sz w:val="24"/>
          <w:szCs w:val="24"/>
        </w:rPr>
        <w:t>” y “</w:t>
      </w:r>
      <w:proofErr w:type="spellStart"/>
      <w:r>
        <w:rPr>
          <w:rFonts w:ascii="Arial" w:hAnsi="Arial" w:cs="Arial"/>
          <w:sz w:val="24"/>
          <w:szCs w:val="24"/>
        </w:rPr>
        <w:t>memcpy</w:t>
      </w:r>
      <w:proofErr w:type="spellEnd"/>
      <w:r>
        <w:rPr>
          <w:rFonts w:ascii="Arial" w:hAnsi="Arial" w:cs="Arial"/>
          <w:sz w:val="24"/>
          <w:szCs w:val="24"/>
        </w:rPr>
        <w:t>” de la siguiente manera:</w:t>
      </w:r>
    </w:p>
    <w:p w14:paraId="41E4E5BF" w14:textId="77777777" w:rsidR="000C5448" w:rsidRPr="00D444F3" w:rsidRDefault="000C5448" w:rsidP="00FD096B">
      <w:pPr>
        <w:spacing w:before="20" w:after="20"/>
        <w:rPr>
          <w:rFonts w:ascii="Arial" w:hAnsi="Arial" w:cs="Arial"/>
          <w:i/>
          <w:sz w:val="24"/>
          <w:szCs w:val="24"/>
          <w:lang w:val="en-US"/>
        </w:rPr>
      </w:pPr>
      <w:r w:rsidRPr="0002490B">
        <w:rPr>
          <w:rFonts w:ascii="Arial" w:hAnsi="Arial" w:cs="Arial"/>
          <w:i/>
          <w:sz w:val="24"/>
          <w:szCs w:val="24"/>
        </w:rPr>
        <w:tab/>
      </w:r>
      <w:proofErr w:type="gramStart"/>
      <w:r w:rsidRPr="00D444F3">
        <w:rPr>
          <w:rFonts w:ascii="Arial" w:hAnsi="Arial" w:cs="Arial"/>
          <w:i/>
          <w:sz w:val="24"/>
          <w:szCs w:val="24"/>
          <w:lang w:val="en-US"/>
        </w:rPr>
        <w:t>double</w:t>
      </w:r>
      <w:proofErr w:type="gramEnd"/>
      <w:r w:rsidRPr="00D444F3">
        <w:rPr>
          <w:rFonts w:ascii="Arial" w:hAnsi="Arial" w:cs="Arial"/>
          <w:i/>
          <w:sz w:val="24"/>
          <w:szCs w:val="24"/>
          <w:lang w:val="en-US"/>
        </w:rPr>
        <w:t xml:space="preserve"> data[3]= {1.0,2.0,3.0};</w:t>
      </w:r>
    </w:p>
    <w:p w14:paraId="054E9DB7" w14:textId="77777777" w:rsidR="000C5448" w:rsidRPr="00D444F3" w:rsidRDefault="000C5448" w:rsidP="00FD096B">
      <w:pPr>
        <w:spacing w:before="20" w:after="20"/>
        <w:rPr>
          <w:rFonts w:ascii="Arial" w:hAnsi="Arial" w:cs="Arial"/>
          <w:i/>
          <w:sz w:val="24"/>
          <w:szCs w:val="24"/>
          <w:lang w:val="en-US"/>
        </w:rPr>
      </w:pPr>
      <w:r w:rsidRPr="00D444F3">
        <w:rPr>
          <w:rFonts w:ascii="Arial" w:hAnsi="Arial" w:cs="Arial"/>
          <w:i/>
          <w:sz w:val="24"/>
          <w:szCs w:val="24"/>
          <w:lang w:val="en-US"/>
        </w:rPr>
        <w:tab/>
      </w:r>
      <w:proofErr w:type="spellStart"/>
      <w:proofErr w:type="gramStart"/>
      <w:r w:rsidRPr="00D444F3">
        <w:rPr>
          <w:rFonts w:ascii="Arial" w:hAnsi="Arial" w:cs="Arial"/>
          <w:i/>
          <w:sz w:val="24"/>
          <w:szCs w:val="24"/>
          <w:lang w:val="en-US"/>
        </w:rPr>
        <w:t>memcpy</w:t>
      </w:r>
      <w:proofErr w:type="spellEnd"/>
      <w:r w:rsidRPr="00D444F3">
        <w:rPr>
          <w:rFonts w:ascii="Arial" w:hAnsi="Arial" w:cs="Arial"/>
          <w:i/>
          <w:sz w:val="24"/>
          <w:szCs w:val="24"/>
          <w:lang w:val="en-US"/>
        </w:rPr>
        <w:t>(</w:t>
      </w:r>
      <w:proofErr w:type="gramEnd"/>
      <w:r w:rsidRPr="00D444F3">
        <w:rPr>
          <w:rFonts w:ascii="Arial" w:hAnsi="Arial" w:cs="Arial"/>
          <w:i/>
          <w:sz w:val="24"/>
          <w:szCs w:val="24"/>
          <w:lang w:val="en-US"/>
        </w:rPr>
        <w:t>(void*)</w:t>
      </w:r>
      <w:proofErr w:type="spellStart"/>
      <w:r w:rsidRPr="00D444F3">
        <w:rPr>
          <w:rFonts w:ascii="Arial" w:hAnsi="Arial" w:cs="Arial"/>
          <w:i/>
          <w:sz w:val="24"/>
          <w:szCs w:val="24"/>
          <w:lang w:val="en-US"/>
        </w:rPr>
        <w:t>eng</w:t>
      </w:r>
      <w:proofErr w:type="spellEnd"/>
      <w:r w:rsidRPr="00D444F3">
        <w:rPr>
          <w:rFonts w:ascii="Arial" w:hAnsi="Arial" w:cs="Arial"/>
          <w:i/>
          <w:sz w:val="24"/>
          <w:szCs w:val="24"/>
          <w:lang w:val="en-US"/>
        </w:rPr>
        <w:t>::</w:t>
      </w:r>
      <w:proofErr w:type="spellStart"/>
      <w:r w:rsidRPr="00D444F3">
        <w:rPr>
          <w:rFonts w:ascii="Arial" w:hAnsi="Arial" w:cs="Arial"/>
          <w:i/>
          <w:sz w:val="24"/>
          <w:szCs w:val="24"/>
          <w:lang w:val="en-US"/>
        </w:rPr>
        <w:t>mxGetPtr</w:t>
      </w:r>
      <w:proofErr w:type="spellEnd"/>
      <w:r w:rsidRPr="00D444F3">
        <w:rPr>
          <w:rFonts w:ascii="Arial" w:hAnsi="Arial" w:cs="Arial"/>
          <w:i/>
          <w:sz w:val="24"/>
          <w:szCs w:val="24"/>
          <w:lang w:val="en-US"/>
        </w:rPr>
        <w:t>(Temp),(void*)</w:t>
      </w:r>
      <w:proofErr w:type="spellStart"/>
      <w:r w:rsidRPr="00D444F3">
        <w:rPr>
          <w:rFonts w:ascii="Arial" w:hAnsi="Arial" w:cs="Arial"/>
          <w:i/>
          <w:sz w:val="24"/>
          <w:szCs w:val="24"/>
          <w:lang w:val="en-US"/>
        </w:rPr>
        <w:t>data,sizeof</w:t>
      </w:r>
      <w:proofErr w:type="spellEnd"/>
      <w:r w:rsidRPr="00D444F3">
        <w:rPr>
          <w:rFonts w:ascii="Arial" w:hAnsi="Arial" w:cs="Arial"/>
          <w:i/>
          <w:sz w:val="24"/>
          <w:szCs w:val="24"/>
          <w:lang w:val="en-US"/>
        </w:rPr>
        <w:t>(data));</w:t>
      </w:r>
    </w:p>
    <w:p w14:paraId="34053A57" w14:textId="77777777" w:rsidR="000C5448" w:rsidRDefault="000C5448" w:rsidP="001C08C7">
      <w:pPr>
        <w:spacing w:before="240" w:after="240"/>
        <w:jc w:val="both"/>
        <w:rPr>
          <w:rFonts w:ascii="Arial" w:hAnsi="Arial" w:cs="Arial"/>
          <w:sz w:val="24"/>
          <w:szCs w:val="24"/>
        </w:rPr>
      </w:pPr>
      <w:r>
        <w:rPr>
          <w:rFonts w:ascii="Arial" w:hAnsi="Arial" w:cs="Arial"/>
          <w:sz w:val="24"/>
          <w:szCs w:val="24"/>
        </w:rPr>
        <w:t xml:space="preserve">De esta forma copiamos la variable data en la memoria de </w:t>
      </w:r>
      <w:proofErr w:type="spellStart"/>
      <w:r>
        <w:rPr>
          <w:rFonts w:ascii="Arial" w:hAnsi="Arial" w:cs="Arial"/>
          <w:sz w:val="24"/>
          <w:szCs w:val="24"/>
        </w:rPr>
        <w:t>Temp</w:t>
      </w:r>
      <w:proofErr w:type="spellEnd"/>
      <w:r>
        <w:rPr>
          <w:rFonts w:ascii="Arial" w:hAnsi="Arial" w:cs="Arial"/>
          <w:sz w:val="24"/>
          <w:szCs w:val="24"/>
        </w:rPr>
        <w:t xml:space="preserve"> que es el tipo de dato que </w:t>
      </w:r>
      <w:proofErr w:type="spellStart"/>
      <w:r>
        <w:rPr>
          <w:rFonts w:ascii="Arial" w:hAnsi="Arial" w:cs="Arial"/>
          <w:sz w:val="24"/>
          <w:szCs w:val="24"/>
        </w:rPr>
        <w:t>MatLab</w:t>
      </w:r>
      <w:proofErr w:type="spellEnd"/>
      <w:r>
        <w:rPr>
          <w:rFonts w:ascii="Arial" w:hAnsi="Arial" w:cs="Arial"/>
          <w:sz w:val="24"/>
          <w:szCs w:val="24"/>
        </w:rPr>
        <w:t xml:space="preserve"> “entiende”. Finalmente colocamos la variable en el espacio de trabajo de </w:t>
      </w:r>
      <w:proofErr w:type="spellStart"/>
      <w:r>
        <w:rPr>
          <w:rFonts w:ascii="Arial" w:hAnsi="Arial" w:cs="Arial"/>
          <w:sz w:val="24"/>
          <w:szCs w:val="24"/>
        </w:rPr>
        <w:t>MatLab</w:t>
      </w:r>
      <w:proofErr w:type="spellEnd"/>
      <w:r>
        <w:rPr>
          <w:rFonts w:ascii="Arial" w:hAnsi="Arial" w:cs="Arial"/>
          <w:sz w:val="24"/>
          <w:szCs w:val="24"/>
        </w:rPr>
        <w:t xml:space="preserve"> de la siguiente forma:</w:t>
      </w:r>
    </w:p>
    <w:p w14:paraId="479BF2AC" w14:textId="77777777" w:rsidR="000C5448" w:rsidRPr="0002490B" w:rsidRDefault="000C5448" w:rsidP="001C08C7">
      <w:pPr>
        <w:spacing w:before="20" w:after="240"/>
        <w:rPr>
          <w:rFonts w:ascii="Arial" w:hAnsi="Arial" w:cs="Arial"/>
          <w:i/>
          <w:sz w:val="24"/>
          <w:szCs w:val="24"/>
        </w:rPr>
      </w:pPr>
      <w:r>
        <w:rPr>
          <w:rFonts w:ascii="Arial" w:hAnsi="Arial" w:cs="Arial"/>
          <w:sz w:val="24"/>
          <w:szCs w:val="24"/>
        </w:rPr>
        <w:tab/>
      </w:r>
      <w:proofErr w:type="spellStart"/>
      <w:proofErr w:type="gramStart"/>
      <w:r w:rsidRPr="0002490B">
        <w:rPr>
          <w:rFonts w:ascii="Arial" w:hAnsi="Arial" w:cs="Arial"/>
          <w:i/>
          <w:sz w:val="24"/>
          <w:szCs w:val="24"/>
        </w:rPr>
        <w:t>eng</w:t>
      </w:r>
      <w:proofErr w:type="spellEnd"/>
      <w:proofErr w:type="gramEnd"/>
      <w:r w:rsidRPr="0002490B">
        <w:rPr>
          <w:rFonts w:ascii="Arial" w:hAnsi="Arial" w:cs="Arial"/>
          <w:i/>
          <w:sz w:val="24"/>
          <w:szCs w:val="24"/>
        </w:rPr>
        <w:t>::</w:t>
      </w:r>
      <w:proofErr w:type="spellStart"/>
      <w:r w:rsidRPr="0002490B">
        <w:rPr>
          <w:rFonts w:ascii="Arial" w:hAnsi="Arial" w:cs="Arial"/>
          <w:i/>
          <w:sz w:val="24"/>
          <w:szCs w:val="24"/>
        </w:rPr>
        <w:t>engPutVariable</w:t>
      </w:r>
      <w:proofErr w:type="spellEnd"/>
      <w:r w:rsidRPr="0002490B">
        <w:rPr>
          <w:rFonts w:ascii="Arial" w:hAnsi="Arial" w:cs="Arial"/>
          <w:i/>
          <w:sz w:val="24"/>
          <w:szCs w:val="24"/>
        </w:rPr>
        <w:t>(</w:t>
      </w:r>
      <w:proofErr w:type="spellStart"/>
      <w:r w:rsidRPr="0002490B">
        <w:rPr>
          <w:rFonts w:ascii="Arial" w:hAnsi="Arial" w:cs="Arial"/>
          <w:i/>
          <w:sz w:val="24"/>
          <w:szCs w:val="24"/>
        </w:rPr>
        <w:t>Ep</w:t>
      </w:r>
      <w:proofErr w:type="spellEnd"/>
      <w:r w:rsidRPr="0002490B">
        <w:rPr>
          <w:rFonts w:ascii="Arial" w:hAnsi="Arial" w:cs="Arial"/>
          <w:i/>
          <w:sz w:val="24"/>
          <w:szCs w:val="24"/>
        </w:rPr>
        <w:t>,”</w:t>
      </w:r>
      <w:proofErr w:type="spellStart"/>
      <w:r w:rsidRPr="0002490B">
        <w:rPr>
          <w:rFonts w:ascii="Arial" w:hAnsi="Arial" w:cs="Arial"/>
          <w:i/>
          <w:sz w:val="24"/>
          <w:szCs w:val="24"/>
        </w:rPr>
        <w:t>NombreDeVariable</w:t>
      </w:r>
      <w:proofErr w:type="spellEnd"/>
      <w:r w:rsidRPr="0002490B">
        <w:rPr>
          <w:rFonts w:ascii="Arial" w:hAnsi="Arial" w:cs="Arial"/>
          <w:i/>
          <w:sz w:val="24"/>
          <w:szCs w:val="24"/>
        </w:rPr>
        <w:t>”,</w:t>
      </w:r>
      <w:proofErr w:type="spellStart"/>
      <w:r w:rsidRPr="0002490B">
        <w:rPr>
          <w:rFonts w:ascii="Arial" w:hAnsi="Arial" w:cs="Arial"/>
          <w:i/>
          <w:sz w:val="24"/>
          <w:szCs w:val="24"/>
        </w:rPr>
        <w:t>Temp</w:t>
      </w:r>
      <w:proofErr w:type="spellEnd"/>
      <w:r w:rsidRPr="0002490B">
        <w:rPr>
          <w:rFonts w:ascii="Arial" w:hAnsi="Arial" w:cs="Arial"/>
          <w:i/>
          <w:sz w:val="24"/>
          <w:szCs w:val="24"/>
        </w:rPr>
        <w:t>);</w:t>
      </w:r>
    </w:p>
    <w:p w14:paraId="44B98CDF" w14:textId="77777777" w:rsidR="000C5448" w:rsidRDefault="000C5448" w:rsidP="0002490B">
      <w:pPr>
        <w:spacing w:before="20" w:after="20"/>
        <w:jc w:val="both"/>
        <w:rPr>
          <w:rFonts w:ascii="Arial" w:hAnsi="Arial" w:cs="Arial"/>
          <w:sz w:val="24"/>
          <w:szCs w:val="24"/>
        </w:rPr>
      </w:pPr>
      <w:r>
        <w:rPr>
          <w:rFonts w:ascii="Arial" w:hAnsi="Arial" w:cs="Arial"/>
          <w:sz w:val="24"/>
          <w:szCs w:val="24"/>
        </w:rPr>
        <w:t xml:space="preserve">Aquí a través del puntero </w:t>
      </w:r>
      <w:proofErr w:type="spellStart"/>
      <w:r>
        <w:rPr>
          <w:rFonts w:ascii="Arial" w:hAnsi="Arial" w:cs="Arial"/>
          <w:sz w:val="24"/>
          <w:szCs w:val="24"/>
        </w:rPr>
        <w:t>Ep</w:t>
      </w:r>
      <w:proofErr w:type="spellEnd"/>
      <w:r>
        <w:rPr>
          <w:rFonts w:ascii="Arial" w:hAnsi="Arial" w:cs="Arial"/>
          <w:sz w:val="24"/>
          <w:szCs w:val="24"/>
        </w:rPr>
        <w:t xml:space="preserve">, colocamos los datos de </w:t>
      </w:r>
      <w:proofErr w:type="spellStart"/>
      <w:r>
        <w:rPr>
          <w:rFonts w:ascii="Arial" w:hAnsi="Arial" w:cs="Arial"/>
          <w:sz w:val="24"/>
          <w:szCs w:val="24"/>
        </w:rPr>
        <w:t>Temp</w:t>
      </w:r>
      <w:proofErr w:type="spellEnd"/>
      <w:r>
        <w:rPr>
          <w:rFonts w:ascii="Arial" w:hAnsi="Arial" w:cs="Arial"/>
          <w:sz w:val="24"/>
          <w:szCs w:val="24"/>
        </w:rPr>
        <w:t xml:space="preserve">, en una matriz en </w:t>
      </w:r>
      <w:proofErr w:type="spellStart"/>
      <w:r>
        <w:rPr>
          <w:rFonts w:ascii="Arial" w:hAnsi="Arial" w:cs="Arial"/>
          <w:sz w:val="24"/>
          <w:szCs w:val="24"/>
        </w:rPr>
        <w:t>MatLab</w:t>
      </w:r>
      <w:proofErr w:type="spellEnd"/>
      <w:r>
        <w:rPr>
          <w:rFonts w:ascii="Arial" w:hAnsi="Arial" w:cs="Arial"/>
          <w:sz w:val="24"/>
          <w:szCs w:val="24"/>
        </w:rPr>
        <w:t xml:space="preserve"> con el nombre que se defina en “</w:t>
      </w:r>
      <w:proofErr w:type="spellStart"/>
      <w:r>
        <w:rPr>
          <w:rFonts w:ascii="Arial" w:hAnsi="Arial" w:cs="Arial"/>
          <w:sz w:val="24"/>
          <w:szCs w:val="24"/>
        </w:rPr>
        <w:t>NombreDeVariable</w:t>
      </w:r>
      <w:proofErr w:type="spellEnd"/>
      <w:r>
        <w:rPr>
          <w:rFonts w:ascii="Arial" w:hAnsi="Arial" w:cs="Arial"/>
          <w:sz w:val="24"/>
          <w:szCs w:val="24"/>
        </w:rPr>
        <w:t>”.</w:t>
      </w:r>
    </w:p>
    <w:p w14:paraId="1D5E1F6E" w14:textId="77777777" w:rsidR="000C5448" w:rsidRDefault="000C5448" w:rsidP="00FD096B">
      <w:pPr>
        <w:spacing w:before="20" w:after="20"/>
        <w:rPr>
          <w:rFonts w:ascii="Arial" w:hAnsi="Arial" w:cs="Arial"/>
          <w:sz w:val="24"/>
          <w:szCs w:val="24"/>
        </w:rPr>
      </w:pPr>
      <w:r>
        <w:rPr>
          <w:rFonts w:ascii="Arial" w:hAnsi="Arial" w:cs="Arial"/>
          <w:sz w:val="24"/>
          <w:szCs w:val="24"/>
        </w:rPr>
        <w:tab/>
      </w:r>
    </w:p>
    <w:p w14:paraId="3EE87F53" w14:textId="77777777" w:rsidR="000C5448" w:rsidRDefault="000C5448" w:rsidP="001C08C7">
      <w:pPr>
        <w:spacing w:before="20" w:after="240"/>
        <w:jc w:val="both"/>
        <w:rPr>
          <w:rFonts w:ascii="Arial" w:hAnsi="Arial" w:cs="Arial"/>
          <w:sz w:val="24"/>
          <w:szCs w:val="24"/>
        </w:rPr>
      </w:pPr>
      <w:r>
        <w:rPr>
          <w:rFonts w:ascii="Arial" w:hAnsi="Arial" w:cs="Arial"/>
          <w:sz w:val="24"/>
          <w:szCs w:val="24"/>
        </w:rPr>
        <w:tab/>
      </w:r>
      <w:r w:rsidR="0058037C">
        <w:rPr>
          <w:rFonts w:ascii="Arial" w:hAnsi="Arial" w:cs="Arial"/>
          <w:sz w:val="24"/>
          <w:szCs w:val="24"/>
        </w:rPr>
        <w:t>Además</w:t>
      </w:r>
      <w:r>
        <w:rPr>
          <w:rFonts w:ascii="Arial" w:hAnsi="Arial" w:cs="Arial"/>
          <w:sz w:val="24"/>
          <w:szCs w:val="24"/>
        </w:rPr>
        <w:t xml:space="preserve"> el motor Engine cuenta con otra función que se llama </w:t>
      </w:r>
      <w:proofErr w:type="spellStart"/>
      <w:proofErr w:type="gramStart"/>
      <w:r w:rsidR="002B257A" w:rsidRPr="002B257A">
        <w:rPr>
          <w:rFonts w:ascii="Arial" w:hAnsi="Arial" w:cs="Arial"/>
          <w:i/>
          <w:sz w:val="24"/>
          <w:szCs w:val="24"/>
        </w:rPr>
        <w:t>engEvalString</w:t>
      </w:r>
      <w:proofErr w:type="spellEnd"/>
      <w:r w:rsidR="002B257A" w:rsidRPr="002B257A">
        <w:rPr>
          <w:rFonts w:ascii="Arial" w:hAnsi="Arial" w:cs="Arial"/>
          <w:i/>
          <w:sz w:val="24"/>
          <w:szCs w:val="24"/>
        </w:rPr>
        <w:t>(</w:t>
      </w:r>
      <w:proofErr w:type="spellStart"/>
      <w:proofErr w:type="gramEnd"/>
      <w:r w:rsidR="002B257A" w:rsidRPr="002B257A">
        <w:rPr>
          <w:rFonts w:ascii="Arial" w:hAnsi="Arial" w:cs="Arial"/>
          <w:i/>
          <w:sz w:val="24"/>
          <w:szCs w:val="24"/>
        </w:rPr>
        <w:t>Ep</w:t>
      </w:r>
      <w:proofErr w:type="spellEnd"/>
      <w:r w:rsidR="002B257A" w:rsidRPr="002B257A">
        <w:rPr>
          <w:rFonts w:ascii="Arial" w:hAnsi="Arial" w:cs="Arial"/>
          <w:i/>
          <w:sz w:val="24"/>
          <w:szCs w:val="24"/>
        </w:rPr>
        <w:t>,”</w:t>
      </w:r>
      <w:proofErr w:type="spellStart"/>
      <w:r w:rsidR="002B257A" w:rsidRPr="002B257A">
        <w:rPr>
          <w:rFonts w:ascii="Arial" w:hAnsi="Arial" w:cs="Arial"/>
          <w:i/>
          <w:sz w:val="24"/>
          <w:szCs w:val="24"/>
        </w:rPr>
        <w:t>CadenaDeCaracteres</w:t>
      </w:r>
      <w:proofErr w:type="spellEnd"/>
      <w:r w:rsidR="002B257A" w:rsidRPr="002B257A">
        <w:rPr>
          <w:rFonts w:ascii="Arial" w:hAnsi="Arial" w:cs="Arial"/>
          <w:i/>
          <w:sz w:val="24"/>
          <w:szCs w:val="24"/>
        </w:rPr>
        <w:t>”)</w:t>
      </w:r>
      <w:r w:rsidR="002B257A">
        <w:rPr>
          <w:rFonts w:ascii="Arial" w:hAnsi="Arial" w:cs="Arial"/>
          <w:i/>
          <w:sz w:val="24"/>
          <w:szCs w:val="24"/>
        </w:rPr>
        <w:t xml:space="preserve"> </w:t>
      </w:r>
      <w:r w:rsidR="002B257A">
        <w:rPr>
          <w:rFonts w:ascii="Arial" w:hAnsi="Arial" w:cs="Arial"/>
          <w:sz w:val="24"/>
          <w:szCs w:val="24"/>
        </w:rPr>
        <w:t>mediante la cual lo que se escriba dentro de “</w:t>
      </w:r>
      <w:proofErr w:type="spellStart"/>
      <w:r w:rsidR="002B257A">
        <w:rPr>
          <w:rFonts w:ascii="Arial" w:hAnsi="Arial" w:cs="Arial"/>
          <w:sz w:val="24"/>
          <w:szCs w:val="24"/>
        </w:rPr>
        <w:t>CadenaDeCaracteres</w:t>
      </w:r>
      <w:proofErr w:type="spellEnd"/>
      <w:r w:rsidR="002B257A">
        <w:rPr>
          <w:rFonts w:ascii="Arial" w:hAnsi="Arial" w:cs="Arial"/>
          <w:sz w:val="24"/>
          <w:szCs w:val="24"/>
        </w:rPr>
        <w:t xml:space="preserve">” es igual que si desde la ventana de comandos en </w:t>
      </w:r>
      <w:proofErr w:type="spellStart"/>
      <w:r w:rsidR="002B257A">
        <w:rPr>
          <w:rFonts w:ascii="Arial" w:hAnsi="Arial" w:cs="Arial"/>
          <w:sz w:val="24"/>
          <w:szCs w:val="24"/>
        </w:rPr>
        <w:t>MatLab</w:t>
      </w:r>
      <w:proofErr w:type="spellEnd"/>
      <w:r w:rsidR="002B257A">
        <w:rPr>
          <w:rFonts w:ascii="Arial" w:hAnsi="Arial" w:cs="Arial"/>
          <w:sz w:val="24"/>
          <w:szCs w:val="24"/>
        </w:rPr>
        <w:t xml:space="preserve"> “</w:t>
      </w:r>
      <w:proofErr w:type="spellStart"/>
      <w:r w:rsidR="002B257A">
        <w:rPr>
          <w:rFonts w:ascii="Arial" w:hAnsi="Arial" w:cs="Arial"/>
          <w:sz w:val="24"/>
          <w:szCs w:val="24"/>
        </w:rPr>
        <w:t>tipearamos</w:t>
      </w:r>
      <w:proofErr w:type="spellEnd"/>
      <w:r w:rsidR="002B257A">
        <w:rPr>
          <w:rFonts w:ascii="Arial" w:hAnsi="Arial" w:cs="Arial"/>
          <w:sz w:val="24"/>
          <w:szCs w:val="24"/>
        </w:rPr>
        <w:t xml:space="preserve">”  lo que allí escribiéramos. Por ejemplo, si </w:t>
      </w:r>
      <w:r w:rsidR="0058037C">
        <w:rPr>
          <w:rFonts w:ascii="Arial" w:hAnsi="Arial" w:cs="Arial"/>
          <w:sz w:val="24"/>
          <w:szCs w:val="24"/>
        </w:rPr>
        <w:t>colocáramos</w:t>
      </w:r>
      <w:r w:rsidR="002B257A">
        <w:rPr>
          <w:rFonts w:ascii="Arial" w:hAnsi="Arial" w:cs="Arial"/>
          <w:sz w:val="24"/>
          <w:szCs w:val="24"/>
        </w:rPr>
        <w:t xml:space="preserve"> dos matrices de la forma que vimos anteriormente como dos vectores llamados “</w:t>
      </w:r>
      <w:r w:rsidR="002B257A">
        <w:rPr>
          <w:rFonts w:ascii="Arial" w:hAnsi="Arial" w:cs="Arial"/>
          <w:i/>
          <w:sz w:val="24"/>
          <w:szCs w:val="24"/>
        </w:rPr>
        <w:t xml:space="preserve">X” </w:t>
      </w:r>
      <w:r w:rsidR="002B257A">
        <w:rPr>
          <w:rFonts w:ascii="Arial" w:hAnsi="Arial" w:cs="Arial"/>
          <w:sz w:val="24"/>
          <w:szCs w:val="24"/>
        </w:rPr>
        <w:t>e</w:t>
      </w:r>
      <w:r w:rsidR="002B257A">
        <w:rPr>
          <w:rFonts w:ascii="Arial" w:hAnsi="Arial" w:cs="Arial"/>
          <w:i/>
          <w:sz w:val="24"/>
          <w:szCs w:val="24"/>
        </w:rPr>
        <w:t xml:space="preserve"> “Y” </w:t>
      </w:r>
      <w:r w:rsidR="002B257A">
        <w:rPr>
          <w:rFonts w:ascii="Arial" w:hAnsi="Arial" w:cs="Arial"/>
          <w:sz w:val="24"/>
          <w:szCs w:val="24"/>
        </w:rPr>
        <w:t xml:space="preserve"> en el espacio de trabajo de </w:t>
      </w:r>
      <w:proofErr w:type="spellStart"/>
      <w:r w:rsidR="002B257A">
        <w:rPr>
          <w:rFonts w:ascii="Arial" w:hAnsi="Arial" w:cs="Arial"/>
          <w:sz w:val="24"/>
          <w:szCs w:val="24"/>
        </w:rPr>
        <w:t>MatLab</w:t>
      </w:r>
      <w:proofErr w:type="spellEnd"/>
      <w:r w:rsidR="002B257A">
        <w:rPr>
          <w:rFonts w:ascii="Arial" w:hAnsi="Arial" w:cs="Arial"/>
          <w:sz w:val="24"/>
          <w:szCs w:val="24"/>
        </w:rPr>
        <w:t xml:space="preserve"> podríamos graficar esas dos matrices de la siguiente forma:</w:t>
      </w:r>
    </w:p>
    <w:p w14:paraId="78696E1D" w14:textId="77777777" w:rsidR="002B257A" w:rsidRPr="00D444F3" w:rsidRDefault="002B257A" w:rsidP="001C08C7">
      <w:pPr>
        <w:spacing w:before="20" w:after="240"/>
        <w:rPr>
          <w:rFonts w:ascii="Arial" w:hAnsi="Arial" w:cs="Arial"/>
          <w:i/>
          <w:sz w:val="24"/>
          <w:szCs w:val="24"/>
          <w:lang w:val="en-US"/>
        </w:rPr>
      </w:pPr>
      <w:r>
        <w:rPr>
          <w:rFonts w:ascii="Arial" w:hAnsi="Arial" w:cs="Arial"/>
          <w:sz w:val="24"/>
          <w:szCs w:val="24"/>
        </w:rPr>
        <w:tab/>
      </w:r>
      <w:proofErr w:type="spellStart"/>
      <w:r w:rsidRPr="00D444F3">
        <w:rPr>
          <w:rFonts w:ascii="Arial" w:hAnsi="Arial" w:cs="Arial"/>
          <w:i/>
          <w:sz w:val="24"/>
          <w:szCs w:val="24"/>
          <w:lang w:val="en-US"/>
        </w:rPr>
        <w:t>eng</w:t>
      </w:r>
      <w:proofErr w:type="spellEnd"/>
      <w:r w:rsidRPr="00D444F3">
        <w:rPr>
          <w:rFonts w:ascii="Arial" w:hAnsi="Arial" w:cs="Arial"/>
          <w:i/>
          <w:sz w:val="24"/>
          <w:szCs w:val="24"/>
          <w:lang w:val="en-US"/>
        </w:rPr>
        <w:t>::</w:t>
      </w:r>
      <w:proofErr w:type="spellStart"/>
      <w:proofErr w:type="gramStart"/>
      <w:r w:rsidRPr="00D444F3">
        <w:rPr>
          <w:rFonts w:ascii="Arial" w:hAnsi="Arial" w:cs="Arial"/>
          <w:i/>
          <w:sz w:val="24"/>
          <w:szCs w:val="24"/>
          <w:lang w:val="en-US"/>
        </w:rPr>
        <w:t>engEvalString</w:t>
      </w:r>
      <w:proofErr w:type="spellEnd"/>
      <w:r w:rsidRPr="00D444F3">
        <w:rPr>
          <w:rFonts w:ascii="Arial" w:hAnsi="Arial" w:cs="Arial"/>
          <w:i/>
          <w:sz w:val="24"/>
          <w:szCs w:val="24"/>
          <w:lang w:val="en-US"/>
        </w:rPr>
        <w:t>(</w:t>
      </w:r>
      <w:proofErr w:type="spellStart"/>
      <w:proofErr w:type="gramEnd"/>
      <w:r w:rsidRPr="00D444F3">
        <w:rPr>
          <w:rFonts w:ascii="Arial" w:hAnsi="Arial" w:cs="Arial"/>
          <w:i/>
          <w:sz w:val="24"/>
          <w:szCs w:val="24"/>
          <w:lang w:val="en-US"/>
        </w:rPr>
        <w:t>Ep</w:t>
      </w:r>
      <w:proofErr w:type="spellEnd"/>
      <w:r w:rsidRPr="00D444F3">
        <w:rPr>
          <w:rFonts w:ascii="Arial" w:hAnsi="Arial" w:cs="Arial"/>
          <w:i/>
          <w:sz w:val="24"/>
          <w:szCs w:val="24"/>
          <w:lang w:val="en-US"/>
        </w:rPr>
        <w:t xml:space="preserve">,”plot(X,Y)”); </w:t>
      </w:r>
    </w:p>
    <w:p w14:paraId="7FB23C00" w14:textId="77777777" w:rsidR="002B257A" w:rsidRDefault="002B257A" w:rsidP="00FD096B">
      <w:pPr>
        <w:spacing w:before="20" w:after="20"/>
        <w:rPr>
          <w:rFonts w:ascii="Arial" w:hAnsi="Arial" w:cs="Arial"/>
          <w:sz w:val="24"/>
          <w:szCs w:val="24"/>
        </w:rPr>
      </w:pPr>
      <w:r>
        <w:rPr>
          <w:rFonts w:ascii="Arial" w:hAnsi="Arial" w:cs="Arial"/>
          <w:sz w:val="24"/>
          <w:szCs w:val="24"/>
        </w:rPr>
        <w:t>De esta forma obtendríamos una gráfica de X e Y.</w:t>
      </w:r>
    </w:p>
    <w:p w14:paraId="73B4DABC" w14:textId="77777777" w:rsidR="002B257A" w:rsidRDefault="002B257A" w:rsidP="00FD096B">
      <w:pPr>
        <w:spacing w:before="20" w:after="20"/>
        <w:rPr>
          <w:rFonts w:ascii="Arial" w:hAnsi="Arial" w:cs="Arial"/>
          <w:sz w:val="24"/>
          <w:szCs w:val="24"/>
        </w:rPr>
      </w:pPr>
    </w:p>
    <w:p w14:paraId="7C385F8B" w14:textId="77777777" w:rsidR="00EB7E32" w:rsidRPr="002B257A" w:rsidRDefault="00EB7E32" w:rsidP="00FD096B">
      <w:pPr>
        <w:spacing w:before="20" w:after="20"/>
        <w:rPr>
          <w:rFonts w:ascii="Arial" w:hAnsi="Arial" w:cs="Arial"/>
          <w:sz w:val="24"/>
          <w:szCs w:val="24"/>
        </w:rPr>
      </w:pPr>
    </w:p>
    <w:p w14:paraId="19B66470" w14:textId="52797772" w:rsidR="00EB7E32" w:rsidRDefault="00EB7E32" w:rsidP="00FD096B">
      <w:pPr>
        <w:spacing w:before="20" w:after="20"/>
        <w:rPr>
          <w:rFonts w:ascii="Arial" w:hAnsi="Arial" w:cs="Arial"/>
          <w:b/>
          <w:sz w:val="24"/>
          <w:szCs w:val="24"/>
        </w:rPr>
      </w:pPr>
      <w:r>
        <w:rPr>
          <w:rFonts w:ascii="Arial" w:hAnsi="Arial" w:cs="Arial"/>
          <w:b/>
          <w:sz w:val="24"/>
          <w:szCs w:val="24"/>
        </w:rPr>
        <w:t>3.3.2</w:t>
      </w:r>
      <w:r w:rsidRPr="00B54DDF">
        <w:rPr>
          <w:rFonts w:ascii="Arial" w:hAnsi="Arial" w:cs="Arial"/>
          <w:b/>
          <w:sz w:val="24"/>
          <w:szCs w:val="24"/>
        </w:rPr>
        <w:t xml:space="preserve"> </w:t>
      </w:r>
      <w:r>
        <w:rPr>
          <w:rFonts w:ascii="Arial" w:hAnsi="Arial" w:cs="Arial"/>
          <w:b/>
          <w:sz w:val="24"/>
          <w:szCs w:val="24"/>
        </w:rPr>
        <w:t xml:space="preserve">Prueba del motor Engine con </w:t>
      </w:r>
      <w:r w:rsidR="0004518B">
        <w:rPr>
          <w:rFonts w:ascii="Arial" w:hAnsi="Arial" w:cs="Arial"/>
          <w:b/>
          <w:sz w:val="24"/>
          <w:szCs w:val="24"/>
        </w:rPr>
        <w:t>aplicación</w:t>
      </w:r>
      <w:r>
        <w:rPr>
          <w:rFonts w:ascii="Arial" w:hAnsi="Arial" w:cs="Arial"/>
          <w:b/>
          <w:sz w:val="24"/>
          <w:szCs w:val="24"/>
        </w:rPr>
        <w:t xml:space="preserve"> ejemplo 1</w:t>
      </w:r>
    </w:p>
    <w:p w14:paraId="0537E9CB" w14:textId="77777777" w:rsidR="00EB7E32" w:rsidRDefault="00EB7E32" w:rsidP="00FD096B">
      <w:pPr>
        <w:spacing w:before="20" w:after="20"/>
        <w:rPr>
          <w:rFonts w:ascii="Arial" w:hAnsi="Arial" w:cs="Arial"/>
          <w:b/>
          <w:sz w:val="24"/>
          <w:szCs w:val="24"/>
        </w:rPr>
      </w:pPr>
    </w:p>
    <w:p w14:paraId="4D10C0B3" w14:textId="77777777" w:rsidR="00EB7E32" w:rsidRDefault="00EB7E32" w:rsidP="00825695">
      <w:pPr>
        <w:spacing w:before="20" w:after="20"/>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Con el programa “ejemplo1” que se desarrolló en el capítulo </w:t>
      </w:r>
      <w:r w:rsidRPr="004645C9">
        <w:rPr>
          <w:rFonts w:ascii="Arial" w:hAnsi="Arial" w:cs="Arial"/>
          <w:sz w:val="24"/>
          <w:szCs w:val="24"/>
        </w:rPr>
        <w:t xml:space="preserve">3.2.1 </w:t>
      </w:r>
      <w:r>
        <w:rPr>
          <w:rFonts w:ascii="Arial" w:hAnsi="Arial" w:cs="Arial"/>
          <w:sz w:val="24"/>
          <w:szCs w:val="24"/>
        </w:rPr>
        <w:t xml:space="preserve">que ya tiene la librería CyAPI.lib incorporada se probó hacer funcionar el motor </w:t>
      </w:r>
      <w:proofErr w:type="spellStart"/>
      <w:r>
        <w:rPr>
          <w:rFonts w:ascii="Arial" w:hAnsi="Arial" w:cs="Arial"/>
          <w:sz w:val="24"/>
          <w:szCs w:val="24"/>
        </w:rPr>
        <w:t>engine</w:t>
      </w:r>
      <w:proofErr w:type="spellEnd"/>
      <w:r>
        <w:rPr>
          <w:rFonts w:ascii="Arial" w:hAnsi="Arial" w:cs="Arial"/>
          <w:sz w:val="24"/>
          <w:szCs w:val="24"/>
        </w:rPr>
        <w:t xml:space="preserve"> y graficar llamando funciones de </w:t>
      </w:r>
      <w:proofErr w:type="spellStart"/>
      <w:r>
        <w:rPr>
          <w:rFonts w:ascii="Arial" w:hAnsi="Arial" w:cs="Arial"/>
          <w:sz w:val="24"/>
          <w:szCs w:val="24"/>
        </w:rPr>
        <w:t>MatLab</w:t>
      </w:r>
      <w:proofErr w:type="spellEnd"/>
      <w:r>
        <w:rPr>
          <w:rFonts w:ascii="Arial" w:hAnsi="Arial" w:cs="Arial"/>
          <w:sz w:val="24"/>
          <w:szCs w:val="24"/>
        </w:rPr>
        <w:t xml:space="preserve"> desde Visual Studio 2010.</w:t>
      </w:r>
    </w:p>
    <w:p w14:paraId="16BD7676" w14:textId="77777777" w:rsidR="00EB7E32" w:rsidRDefault="00EB7E32" w:rsidP="00825695">
      <w:pPr>
        <w:spacing w:before="20" w:after="20"/>
        <w:jc w:val="both"/>
        <w:rPr>
          <w:rFonts w:ascii="Arial" w:hAnsi="Arial" w:cs="Arial"/>
          <w:sz w:val="24"/>
          <w:szCs w:val="24"/>
        </w:rPr>
      </w:pPr>
    </w:p>
    <w:p w14:paraId="7D7641C3" w14:textId="77777777" w:rsidR="004B5CC9" w:rsidRDefault="00EB7E32" w:rsidP="00825695">
      <w:pPr>
        <w:spacing w:before="20" w:after="20"/>
        <w:jc w:val="both"/>
        <w:rPr>
          <w:rFonts w:ascii="Arial" w:hAnsi="Arial" w:cs="Arial"/>
          <w:sz w:val="24"/>
          <w:szCs w:val="24"/>
        </w:rPr>
      </w:pPr>
      <w:r>
        <w:rPr>
          <w:rFonts w:ascii="Arial" w:hAnsi="Arial" w:cs="Arial"/>
          <w:sz w:val="24"/>
          <w:szCs w:val="24"/>
        </w:rPr>
        <w:tab/>
        <w:t>Se creó una función llamada “</w:t>
      </w:r>
      <w:proofErr w:type="spellStart"/>
      <w:r>
        <w:rPr>
          <w:rFonts w:ascii="Arial" w:hAnsi="Arial" w:cs="Arial"/>
          <w:i/>
          <w:sz w:val="24"/>
          <w:szCs w:val="24"/>
        </w:rPr>
        <w:t>GraficarMatLab</w:t>
      </w:r>
      <w:proofErr w:type="spellEnd"/>
      <w:r>
        <w:rPr>
          <w:rFonts w:ascii="Arial" w:hAnsi="Arial" w:cs="Arial"/>
          <w:sz w:val="24"/>
          <w:szCs w:val="24"/>
        </w:rPr>
        <w:t xml:space="preserve">” en la cual se </w:t>
      </w:r>
      <w:r w:rsidR="00CE31DB">
        <w:rPr>
          <w:rFonts w:ascii="Arial" w:hAnsi="Arial" w:cs="Arial"/>
          <w:sz w:val="24"/>
          <w:szCs w:val="24"/>
        </w:rPr>
        <w:t>implementó</w:t>
      </w:r>
      <w:r>
        <w:rPr>
          <w:rFonts w:ascii="Arial" w:hAnsi="Arial" w:cs="Arial"/>
          <w:sz w:val="24"/>
          <w:szCs w:val="24"/>
        </w:rPr>
        <w:t xml:space="preserve"> un código </w:t>
      </w:r>
      <w:r w:rsidR="004B5CC9">
        <w:rPr>
          <w:rFonts w:ascii="Arial" w:hAnsi="Arial" w:cs="Arial"/>
          <w:sz w:val="24"/>
          <w:szCs w:val="24"/>
        </w:rPr>
        <w:t xml:space="preserve">de prueba </w:t>
      </w:r>
      <w:r>
        <w:rPr>
          <w:rFonts w:ascii="Arial" w:hAnsi="Arial" w:cs="Arial"/>
          <w:sz w:val="24"/>
          <w:szCs w:val="24"/>
        </w:rPr>
        <w:t xml:space="preserve">que grafica continuamente una onda </w:t>
      </w:r>
      <w:proofErr w:type="spellStart"/>
      <w:r>
        <w:rPr>
          <w:rFonts w:ascii="Arial" w:hAnsi="Arial" w:cs="Arial"/>
          <w:sz w:val="24"/>
          <w:szCs w:val="24"/>
        </w:rPr>
        <w:t>senoidal</w:t>
      </w:r>
      <w:proofErr w:type="spellEnd"/>
      <w:r w:rsidR="004B5CC9">
        <w:rPr>
          <w:rFonts w:ascii="Arial" w:hAnsi="Arial" w:cs="Arial"/>
          <w:sz w:val="24"/>
          <w:szCs w:val="24"/>
        </w:rPr>
        <w:t xml:space="preserve"> que </w:t>
      </w:r>
      <w:r w:rsidR="0058037C">
        <w:rPr>
          <w:rFonts w:ascii="Arial" w:hAnsi="Arial" w:cs="Arial"/>
          <w:sz w:val="24"/>
          <w:szCs w:val="24"/>
        </w:rPr>
        <w:t>varía</w:t>
      </w:r>
      <w:r w:rsidR="004B5CC9">
        <w:rPr>
          <w:rFonts w:ascii="Arial" w:hAnsi="Arial" w:cs="Arial"/>
          <w:sz w:val="24"/>
          <w:szCs w:val="24"/>
        </w:rPr>
        <w:t xml:space="preserve"> en amplitud</w:t>
      </w:r>
      <w:r>
        <w:rPr>
          <w:rFonts w:ascii="Arial" w:hAnsi="Arial" w:cs="Arial"/>
          <w:sz w:val="24"/>
          <w:szCs w:val="24"/>
        </w:rPr>
        <w:t xml:space="preserve"> hasta completar los 1000 datos graficados.</w:t>
      </w:r>
      <w:r w:rsidR="00CE31DB">
        <w:rPr>
          <w:rFonts w:ascii="Arial" w:hAnsi="Arial" w:cs="Arial"/>
          <w:sz w:val="24"/>
          <w:szCs w:val="24"/>
        </w:rPr>
        <w:t xml:space="preserve"> Genera un bucle donde carga los datos y los actualiza para ir variando los coeficientes</w:t>
      </w:r>
      <w:r w:rsidR="004B5CC9">
        <w:rPr>
          <w:rFonts w:ascii="Arial" w:hAnsi="Arial" w:cs="Arial"/>
          <w:sz w:val="24"/>
          <w:szCs w:val="24"/>
        </w:rPr>
        <w:t xml:space="preserve"> “</w:t>
      </w:r>
      <w:r w:rsidR="004B5CC9">
        <w:rPr>
          <w:rFonts w:ascii="Arial" w:hAnsi="Arial" w:cs="Arial"/>
          <w:i/>
          <w:sz w:val="24"/>
          <w:szCs w:val="24"/>
        </w:rPr>
        <w:t xml:space="preserve">a” </w:t>
      </w:r>
      <w:r w:rsidR="004B5CC9">
        <w:rPr>
          <w:rFonts w:ascii="Arial" w:hAnsi="Arial" w:cs="Arial"/>
          <w:sz w:val="24"/>
          <w:szCs w:val="24"/>
        </w:rPr>
        <w:t>y “</w:t>
      </w:r>
      <w:r w:rsidR="004B5CC9">
        <w:rPr>
          <w:rFonts w:ascii="Arial" w:hAnsi="Arial" w:cs="Arial"/>
          <w:i/>
          <w:sz w:val="24"/>
          <w:szCs w:val="24"/>
        </w:rPr>
        <w:t>b</w:t>
      </w:r>
      <w:r w:rsidR="004B5CC9">
        <w:rPr>
          <w:rFonts w:ascii="Arial" w:hAnsi="Arial" w:cs="Arial"/>
          <w:sz w:val="24"/>
          <w:szCs w:val="24"/>
        </w:rPr>
        <w:t>” para modificar la amplitud.</w:t>
      </w:r>
      <w:r w:rsidR="00CE24E6">
        <w:rPr>
          <w:rFonts w:ascii="Arial" w:hAnsi="Arial" w:cs="Arial"/>
          <w:sz w:val="24"/>
          <w:szCs w:val="24"/>
        </w:rPr>
        <w:t xml:space="preserve"> </w:t>
      </w:r>
    </w:p>
    <w:p w14:paraId="3CC5DF2F" w14:textId="77777777" w:rsidR="004B5CC9" w:rsidRDefault="004B5CC9" w:rsidP="00825695">
      <w:pPr>
        <w:spacing w:before="20" w:after="20"/>
        <w:jc w:val="both"/>
        <w:rPr>
          <w:rFonts w:ascii="Arial" w:hAnsi="Arial" w:cs="Arial"/>
          <w:sz w:val="24"/>
          <w:szCs w:val="24"/>
        </w:rPr>
      </w:pPr>
      <w:r>
        <w:rPr>
          <w:rFonts w:ascii="Arial" w:hAnsi="Arial" w:cs="Arial"/>
          <w:sz w:val="24"/>
          <w:szCs w:val="24"/>
        </w:rPr>
        <w:tab/>
      </w:r>
    </w:p>
    <w:p w14:paraId="0E0FE5F8" w14:textId="77777777" w:rsidR="00CE24E6" w:rsidRDefault="004B5CC9" w:rsidP="00825695">
      <w:pPr>
        <w:spacing w:before="20" w:after="20"/>
        <w:jc w:val="both"/>
        <w:rPr>
          <w:rFonts w:ascii="Arial" w:hAnsi="Arial" w:cs="Arial"/>
          <w:sz w:val="24"/>
          <w:szCs w:val="24"/>
        </w:rPr>
      </w:pPr>
      <w:r>
        <w:rPr>
          <w:rFonts w:ascii="Arial" w:hAnsi="Arial" w:cs="Arial"/>
          <w:sz w:val="24"/>
          <w:szCs w:val="24"/>
        </w:rPr>
        <w:tab/>
      </w:r>
      <w:r w:rsidR="00CE24E6">
        <w:rPr>
          <w:rFonts w:ascii="Arial" w:hAnsi="Arial" w:cs="Arial"/>
          <w:sz w:val="24"/>
          <w:szCs w:val="24"/>
        </w:rPr>
        <w:t>En el formulario en blanco que teníamos originalmente</w:t>
      </w:r>
      <w:r>
        <w:rPr>
          <w:rFonts w:ascii="Arial" w:hAnsi="Arial" w:cs="Arial"/>
          <w:sz w:val="24"/>
          <w:szCs w:val="24"/>
        </w:rPr>
        <w:t xml:space="preserve"> del ejemplo 1</w:t>
      </w:r>
      <w:r w:rsidR="00CE24E6">
        <w:rPr>
          <w:rFonts w:ascii="Arial" w:hAnsi="Arial" w:cs="Arial"/>
          <w:sz w:val="24"/>
          <w:szCs w:val="24"/>
        </w:rPr>
        <w:t>, se agregaron dos botones, “</w:t>
      </w:r>
      <w:r w:rsidR="00CE24E6">
        <w:rPr>
          <w:rFonts w:ascii="Arial" w:hAnsi="Arial" w:cs="Arial"/>
          <w:i/>
          <w:sz w:val="24"/>
          <w:szCs w:val="24"/>
        </w:rPr>
        <w:t>Graficar</w:t>
      </w:r>
      <w:r w:rsidR="00CE24E6">
        <w:rPr>
          <w:rFonts w:ascii="Arial" w:hAnsi="Arial" w:cs="Arial"/>
          <w:sz w:val="24"/>
          <w:szCs w:val="24"/>
        </w:rPr>
        <w:t>” y “</w:t>
      </w:r>
      <w:r w:rsidR="00CE24E6">
        <w:rPr>
          <w:rFonts w:ascii="Arial" w:hAnsi="Arial" w:cs="Arial"/>
          <w:i/>
          <w:sz w:val="24"/>
          <w:szCs w:val="24"/>
        </w:rPr>
        <w:t>Cerrar grafica</w:t>
      </w:r>
      <w:r w:rsidR="00CE24E6">
        <w:rPr>
          <w:rFonts w:ascii="Arial" w:hAnsi="Arial" w:cs="Arial"/>
          <w:sz w:val="24"/>
          <w:szCs w:val="24"/>
        </w:rPr>
        <w:t>”. A estos botones se les asignaron las funciones de llamar a la función “</w:t>
      </w:r>
      <w:proofErr w:type="spellStart"/>
      <w:r w:rsidR="00CE24E6">
        <w:rPr>
          <w:rFonts w:ascii="Arial" w:hAnsi="Arial" w:cs="Arial"/>
          <w:i/>
          <w:sz w:val="24"/>
          <w:szCs w:val="24"/>
        </w:rPr>
        <w:t>GraficarMatLab</w:t>
      </w:r>
      <w:proofErr w:type="spellEnd"/>
      <w:r w:rsidR="00CE24E6">
        <w:rPr>
          <w:rFonts w:ascii="Arial" w:hAnsi="Arial" w:cs="Arial"/>
          <w:i/>
          <w:sz w:val="24"/>
          <w:szCs w:val="24"/>
        </w:rPr>
        <w:t>” y “</w:t>
      </w:r>
      <w:proofErr w:type="spellStart"/>
      <w:r w:rsidR="00CE24E6">
        <w:rPr>
          <w:rFonts w:ascii="Arial" w:hAnsi="Arial" w:cs="Arial"/>
          <w:i/>
          <w:sz w:val="24"/>
          <w:szCs w:val="24"/>
        </w:rPr>
        <w:t>cerrarMatLabEngine</w:t>
      </w:r>
      <w:proofErr w:type="spellEnd"/>
      <w:r w:rsidR="00CE24E6">
        <w:rPr>
          <w:rFonts w:ascii="Arial" w:hAnsi="Arial" w:cs="Arial"/>
          <w:i/>
          <w:sz w:val="24"/>
          <w:szCs w:val="24"/>
        </w:rPr>
        <w:t xml:space="preserve">” </w:t>
      </w:r>
      <w:r w:rsidR="00CE24E6">
        <w:rPr>
          <w:rFonts w:ascii="Arial" w:hAnsi="Arial" w:cs="Arial"/>
          <w:sz w:val="24"/>
          <w:szCs w:val="24"/>
        </w:rPr>
        <w:t>respectivamente. Esta última, se encarga de cerrar el puntero Engine abierto</w:t>
      </w:r>
      <w:r>
        <w:rPr>
          <w:rFonts w:ascii="Arial" w:hAnsi="Arial" w:cs="Arial"/>
          <w:sz w:val="24"/>
          <w:szCs w:val="24"/>
        </w:rPr>
        <w:t xml:space="preserve">, el cual se </w:t>
      </w:r>
      <w:r w:rsidR="002305F2">
        <w:rPr>
          <w:rFonts w:ascii="Arial" w:hAnsi="Arial" w:cs="Arial"/>
          <w:sz w:val="24"/>
          <w:szCs w:val="24"/>
        </w:rPr>
        <w:t>declaró</w:t>
      </w:r>
      <w:r>
        <w:rPr>
          <w:rFonts w:ascii="Arial" w:hAnsi="Arial" w:cs="Arial"/>
          <w:sz w:val="24"/>
          <w:szCs w:val="24"/>
        </w:rPr>
        <w:t xml:space="preserve"> global para poder utilizarlo en ambas funciones de forma rápida en vez de pasarlo por referencia</w:t>
      </w:r>
      <w:r w:rsidR="002305F2">
        <w:rPr>
          <w:rFonts w:ascii="Arial" w:hAnsi="Arial" w:cs="Arial"/>
          <w:sz w:val="24"/>
          <w:szCs w:val="24"/>
        </w:rPr>
        <w:t xml:space="preserve"> a cada una de ellas</w:t>
      </w:r>
      <w:r w:rsidR="00CE24E6">
        <w:rPr>
          <w:rFonts w:ascii="Arial" w:hAnsi="Arial" w:cs="Arial"/>
          <w:sz w:val="24"/>
          <w:szCs w:val="24"/>
        </w:rPr>
        <w:t>.</w:t>
      </w:r>
      <w:r w:rsidR="002305F2">
        <w:rPr>
          <w:rFonts w:ascii="Arial" w:hAnsi="Arial" w:cs="Arial"/>
          <w:sz w:val="24"/>
          <w:szCs w:val="24"/>
        </w:rPr>
        <w:t xml:space="preserve"> </w:t>
      </w:r>
      <w:r w:rsidR="00CE24E6">
        <w:rPr>
          <w:rFonts w:ascii="Arial" w:hAnsi="Arial" w:cs="Arial"/>
          <w:sz w:val="24"/>
          <w:szCs w:val="24"/>
        </w:rPr>
        <w:t>A continuación se muestra el código de la función “</w:t>
      </w:r>
      <w:proofErr w:type="spellStart"/>
      <w:r w:rsidR="00CE24E6">
        <w:rPr>
          <w:rFonts w:ascii="Arial" w:hAnsi="Arial" w:cs="Arial"/>
          <w:i/>
          <w:sz w:val="24"/>
          <w:szCs w:val="24"/>
        </w:rPr>
        <w:t>GraficarMatLab</w:t>
      </w:r>
      <w:proofErr w:type="spellEnd"/>
      <w:r w:rsidR="00CE24E6">
        <w:rPr>
          <w:rFonts w:ascii="Arial" w:hAnsi="Arial" w:cs="Arial"/>
          <w:i/>
          <w:sz w:val="24"/>
          <w:szCs w:val="24"/>
        </w:rPr>
        <w:t>”</w:t>
      </w:r>
      <w:r w:rsidR="00CE24E6">
        <w:rPr>
          <w:rFonts w:ascii="Arial" w:hAnsi="Arial" w:cs="Arial"/>
          <w:sz w:val="24"/>
          <w:szCs w:val="24"/>
        </w:rPr>
        <w:t>:</w:t>
      </w:r>
    </w:p>
    <w:p w14:paraId="12F6110C" w14:textId="77777777" w:rsidR="002305F2" w:rsidRDefault="002305F2" w:rsidP="00FD096B">
      <w:pPr>
        <w:spacing w:before="20" w:after="20"/>
        <w:rPr>
          <w:rFonts w:ascii="Arial" w:hAnsi="Arial" w:cs="Arial"/>
          <w:sz w:val="24"/>
          <w:szCs w:val="24"/>
        </w:rPr>
      </w:pPr>
    </w:p>
    <w:p w14:paraId="04F8A472"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lastRenderedPageBreak/>
        <w:tab/>
      </w:r>
      <w:r>
        <w:rPr>
          <w:rFonts w:ascii="Consolas" w:hAnsi="Consolas" w:cs="Consolas"/>
          <w:sz w:val="19"/>
          <w:szCs w:val="19"/>
          <w:lang w:val="es-ES"/>
        </w:rPr>
        <w:tab/>
      </w:r>
      <w:proofErr w:type="gramStart"/>
      <w:r w:rsidRPr="00D444F3">
        <w:rPr>
          <w:rFonts w:ascii="Consolas" w:hAnsi="Consolas" w:cs="Consolas"/>
          <w:color w:val="0000FF"/>
          <w:sz w:val="19"/>
          <w:szCs w:val="19"/>
          <w:lang w:val="en-US"/>
        </w:rPr>
        <w:t>void</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GraficarMatLab</w:t>
      </w:r>
      <w:proofErr w:type="spellEnd"/>
      <w:r w:rsidRPr="00D444F3">
        <w:rPr>
          <w:rFonts w:ascii="Consolas" w:hAnsi="Consolas" w:cs="Consolas"/>
          <w:sz w:val="19"/>
          <w:szCs w:val="19"/>
          <w:lang w:val="en-US"/>
        </w:rPr>
        <w:t>()</w:t>
      </w:r>
    </w:p>
    <w:p w14:paraId="51C96DE6" w14:textId="77777777" w:rsidR="00CE24E6" w:rsidRPr="00D444F3" w:rsidRDefault="00CE31DB"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w:t>
      </w:r>
    </w:p>
    <w:p w14:paraId="3789EB25"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x[1000];</w:t>
      </w:r>
    </w:p>
    <w:p w14:paraId="410EB512"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y[1000];</w:t>
      </w:r>
    </w:p>
    <w:p w14:paraId="6C454A14"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z[1000];</w:t>
      </w:r>
    </w:p>
    <w:p w14:paraId="3937D99A"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 xml:space="preserve">                </w:t>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t = 0;</w:t>
      </w:r>
    </w:p>
    <w:p w14:paraId="2EA3B7FF"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spellStart"/>
      <w:proofErr w:type="gramStart"/>
      <w:r w:rsidRPr="00D444F3">
        <w:rPr>
          <w:rFonts w:ascii="Consolas" w:hAnsi="Consolas" w:cs="Consolas"/>
          <w:color w:val="0000FF"/>
          <w:sz w:val="19"/>
          <w:szCs w:val="19"/>
          <w:lang w:val="en-US"/>
        </w:rPr>
        <w:t>const</w:t>
      </w:r>
      <w:proofErr w:type="spellEnd"/>
      <w:proofErr w:type="gramEnd"/>
      <w:r w:rsidRPr="00D444F3">
        <w:rPr>
          <w:rFonts w:ascii="Consolas" w:hAnsi="Consolas" w:cs="Consolas"/>
          <w:sz w:val="19"/>
          <w:szCs w:val="19"/>
          <w:lang w:val="en-US"/>
        </w:rPr>
        <w:t xml:space="preserve"> </w:t>
      </w:r>
      <w:r w:rsidRPr="00D444F3">
        <w:rPr>
          <w:rFonts w:ascii="Consolas" w:hAnsi="Consolas" w:cs="Consolas"/>
          <w:color w:val="0000FF"/>
          <w:sz w:val="19"/>
          <w:szCs w:val="19"/>
          <w:lang w:val="en-US"/>
        </w:rPr>
        <w:t>double</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dt</w:t>
      </w:r>
      <w:proofErr w:type="spellEnd"/>
      <w:r w:rsidRPr="00D444F3">
        <w:rPr>
          <w:rFonts w:ascii="Consolas" w:hAnsi="Consolas" w:cs="Consolas"/>
          <w:sz w:val="19"/>
          <w:szCs w:val="19"/>
          <w:lang w:val="en-US"/>
        </w:rPr>
        <w:t xml:space="preserve"> = 0.001;</w:t>
      </w:r>
    </w:p>
    <w:p w14:paraId="59D67D50"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spellStart"/>
      <w:proofErr w:type="gramStart"/>
      <w:r w:rsidRPr="00D444F3">
        <w:rPr>
          <w:rFonts w:ascii="Consolas" w:hAnsi="Consolas" w:cs="Consolas"/>
          <w:color w:val="0000FF"/>
          <w:sz w:val="19"/>
          <w:szCs w:val="19"/>
          <w:lang w:val="en-US"/>
        </w:rPr>
        <w:t>int</w:t>
      </w:r>
      <w:proofErr w:type="spellEnd"/>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i,j</w:t>
      </w:r>
      <w:proofErr w:type="spellEnd"/>
      <w:r w:rsidRPr="00D444F3">
        <w:rPr>
          <w:rFonts w:ascii="Consolas" w:hAnsi="Consolas" w:cs="Consolas"/>
          <w:sz w:val="19"/>
          <w:szCs w:val="19"/>
          <w:lang w:val="en-US"/>
        </w:rPr>
        <w:t>;</w:t>
      </w:r>
    </w:p>
    <w:p w14:paraId="14925170"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a,b</w:t>
      </w:r>
      <w:proofErr w:type="spellEnd"/>
      <w:r w:rsidRPr="00D444F3">
        <w:rPr>
          <w:rFonts w:ascii="Consolas" w:hAnsi="Consolas" w:cs="Consolas"/>
          <w:sz w:val="19"/>
          <w:szCs w:val="19"/>
          <w:lang w:val="en-US"/>
        </w:rPr>
        <w:t>;</w:t>
      </w:r>
    </w:p>
    <w:p w14:paraId="4C4AF454"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p>
    <w:p w14:paraId="728C0EA8"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mxArray</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z_array</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1000,1,eng::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021B4290"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mxArray</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a_array</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 xml:space="preserve">   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6AD547C8"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mxArray</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b_array</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 xml:space="preserve">   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132FA9B7"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p>
    <w:p w14:paraId="268E84CF"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pz</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z_array</w:t>
      </w:r>
      <w:proofErr w:type="spellEnd"/>
      <w:r w:rsidRPr="00D444F3">
        <w:rPr>
          <w:rFonts w:ascii="Consolas" w:hAnsi="Consolas" w:cs="Consolas"/>
          <w:sz w:val="19"/>
          <w:szCs w:val="19"/>
          <w:lang w:val="en-US"/>
        </w:rPr>
        <w:t>);</w:t>
      </w:r>
    </w:p>
    <w:p w14:paraId="4489BCEF"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*pa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a_array</w:t>
      </w:r>
      <w:proofErr w:type="spellEnd"/>
      <w:r w:rsidRPr="00D444F3">
        <w:rPr>
          <w:rFonts w:ascii="Consolas" w:hAnsi="Consolas" w:cs="Consolas"/>
          <w:sz w:val="19"/>
          <w:szCs w:val="19"/>
          <w:lang w:val="en-US"/>
        </w:rPr>
        <w:t>);</w:t>
      </w:r>
    </w:p>
    <w:p w14:paraId="7321FE74"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gramStart"/>
      <w:r w:rsidRPr="00D444F3">
        <w:rPr>
          <w:rFonts w:ascii="Consolas" w:hAnsi="Consolas" w:cs="Consolas"/>
          <w:color w:val="0000FF"/>
          <w:sz w:val="19"/>
          <w:szCs w:val="19"/>
          <w:lang w:val="en-US"/>
        </w:rPr>
        <w:t>double</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pb</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b_array</w:t>
      </w:r>
      <w:proofErr w:type="spellEnd"/>
      <w:r w:rsidRPr="00D444F3">
        <w:rPr>
          <w:rFonts w:ascii="Consolas" w:hAnsi="Consolas" w:cs="Consolas"/>
          <w:sz w:val="19"/>
          <w:szCs w:val="19"/>
          <w:lang w:val="en-US"/>
        </w:rPr>
        <w:t>);</w:t>
      </w:r>
    </w:p>
    <w:p w14:paraId="7A2B9BFA"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p>
    <w:p w14:paraId="760BBF20"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gramStart"/>
      <w:r w:rsidRPr="00D444F3">
        <w:rPr>
          <w:rFonts w:ascii="Consolas" w:hAnsi="Consolas" w:cs="Consolas"/>
          <w:color w:val="0000FF"/>
          <w:sz w:val="19"/>
          <w:szCs w:val="19"/>
          <w:lang w:val="en-US"/>
        </w:rPr>
        <w:t>for</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i</w:t>
      </w:r>
      <w:proofErr w:type="spellEnd"/>
      <w:r w:rsidRPr="00D444F3">
        <w:rPr>
          <w:rFonts w:ascii="Consolas" w:hAnsi="Consolas" w:cs="Consolas"/>
          <w:sz w:val="19"/>
          <w:szCs w:val="19"/>
          <w:lang w:val="en-US"/>
        </w:rPr>
        <w:t>=0;i&lt;1000;i++)</w:t>
      </w:r>
    </w:p>
    <w:p w14:paraId="3BB031D3"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w:t>
      </w:r>
    </w:p>
    <w:p w14:paraId="71744796" w14:textId="77777777" w:rsidR="00CE24E6" w:rsidRPr="001823B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1823B3">
        <w:rPr>
          <w:rFonts w:ascii="Consolas" w:hAnsi="Consolas" w:cs="Consolas"/>
          <w:sz w:val="19"/>
          <w:szCs w:val="19"/>
          <w:lang w:val="en-US"/>
        </w:rPr>
        <w:t>x[</w:t>
      </w:r>
      <w:proofErr w:type="spellStart"/>
      <w:proofErr w:type="gramEnd"/>
      <w:r w:rsidRPr="001823B3">
        <w:rPr>
          <w:rFonts w:ascii="Consolas" w:hAnsi="Consolas" w:cs="Consolas"/>
          <w:sz w:val="19"/>
          <w:szCs w:val="19"/>
          <w:lang w:val="en-US"/>
        </w:rPr>
        <w:t>i</w:t>
      </w:r>
      <w:proofErr w:type="spellEnd"/>
      <w:r w:rsidRPr="001823B3">
        <w:rPr>
          <w:rFonts w:ascii="Consolas" w:hAnsi="Consolas" w:cs="Consolas"/>
          <w:sz w:val="19"/>
          <w:szCs w:val="19"/>
          <w:lang w:val="en-US"/>
        </w:rPr>
        <w:t xml:space="preserve">] = </w:t>
      </w:r>
      <w:proofErr w:type="spellStart"/>
      <w:r w:rsidRPr="001823B3">
        <w:rPr>
          <w:rFonts w:ascii="Consolas" w:hAnsi="Consolas" w:cs="Consolas"/>
          <w:sz w:val="19"/>
          <w:szCs w:val="19"/>
          <w:lang w:val="en-US"/>
        </w:rPr>
        <w:t>cos</w:t>
      </w:r>
      <w:proofErr w:type="spellEnd"/>
      <w:r w:rsidRPr="001823B3">
        <w:rPr>
          <w:rFonts w:ascii="Consolas" w:hAnsi="Consolas" w:cs="Consolas"/>
          <w:sz w:val="19"/>
          <w:szCs w:val="19"/>
          <w:lang w:val="en-US"/>
        </w:rPr>
        <w:t>(2*(3,14)*t);</w:t>
      </w:r>
    </w:p>
    <w:p w14:paraId="14EB40D4" w14:textId="77777777" w:rsidR="00CE24E6" w:rsidRDefault="00CE24E6" w:rsidP="00FD096B">
      <w:pPr>
        <w:autoSpaceDE w:val="0"/>
        <w:autoSpaceDN w:val="0"/>
        <w:adjustRightInd w:val="0"/>
        <w:spacing w:before="20" w:after="20" w:line="240" w:lineRule="auto"/>
        <w:rPr>
          <w:rFonts w:ascii="Consolas" w:hAnsi="Consolas" w:cs="Consolas"/>
          <w:sz w:val="19"/>
          <w:szCs w:val="19"/>
          <w:lang w:val="es-ES"/>
        </w:rPr>
      </w:pPr>
      <w:r w:rsidRPr="001823B3">
        <w:rPr>
          <w:rFonts w:ascii="Consolas" w:hAnsi="Consolas" w:cs="Consolas"/>
          <w:sz w:val="19"/>
          <w:szCs w:val="19"/>
          <w:lang w:val="en-US"/>
        </w:rPr>
        <w:tab/>
      </w:r>
      <w:r w:rsidRPr="001823B3">
        <w:rPr>
          <w:rFonts w:ascii="Consolas" w:hAnsi="Consolas" w:cs="Consolas"/>
          <w:sz w:val="19"/>
          <w:szCs w:val="19"/>
          <w:lang w:val="en-US"/>
        </w:rPr>
        <w:tab/>
        <w:t xml:space="preserve"> </w:t>
      </w:r>
      <w:proofErr w:type="gramStart"/>
      <w:r>
        <w:rPr>
          <w:rFonts w:ascii="Consolas" w:hAnsi="Consolas" w:cs="Consolas"/>
          <w:sz w:val="19"/>
          <w:szCs w:val="19"/>
          <w:lang w:val="es-ES"/>
        </w:rPr>
        <w:t>y[</w:t>
      </w:r>
      <w:proofErr w:type="gramEnd"/>
      <w:r>
        <w:rPr>
          <w:rFonts w:ascii="Consolas" w:hAnsi="Consolas" w:cs="Consolas"/>
          <w:sz w:val="19"/>
          <w:szCs w:val="19"/>
          <w:lang w:val="es-ES"/>
        </w:rPr>
        <w:t>i] = sin(2*(3,14)*t);</w:t>
      </w:r>
    </w:p>
    <w:p w14:paraId="2022B7E5" w14:textId="77777777" w:rsidR="00CE24E6" w:rsidRPr="001823B3" w:rsidRDefault="00CE24E6" w:rsidP="00FD096B">
      <w:pPr>
        <w:autoSpaceDE w:val="0"/>
        <w:autoSpaceDN w:val="0"/>
        <w:adjustRightInd w:val="0"/>
        <w:spacing w:before="20" w:after="20" w:line="240" w:lineRule="auto"/>
        <w:rPr>
          <w:rFonts w:ascii="Consolas" w:hAnsi="Consolas" w:cs="Consolas"/>
          <w:sz w:val="19"/>
          <w:szCs w:val="19"/>
        </w:rPr>
      </w:pPr>
      <w:r>
        <w:rPr>
          <w:rFonts w:ascii="Consolas" w:hAnsi="Consolas" w:cs="Consolas"/>
          <w:sz w:val="19"/>
          <w:szCs w:val="19"/>
          <w:lang w:val="es-ES"/>
        </w:rPr>
        <w:tab/>
      </w:r>
      <w:r>
        <w:rPr>
          <w:rFonts w:ascii="Consolas" w:hAnsi="Consolas" w:cs="Consolas"/>
          <w:sz w:val="19"/>
          <w:szCs w:val="19"/>
          <w:lang w:val="es-ES"/>
        </w:rPr>
        <w:tab/>
      </w:r>
      <w:r w:rsidRPr="001823B3">
        <w:rPr>
          <w:rFonts w:ascii="Consolas" w:hAnsi="Consolas" w:cs="Consolas"/>
          <w:sz w:val="19"/>
          <w:szCs w:val="19"/>
        </w:rPr>
        <w:t>t+=</w:t>
      </w:r>
      <w:proofErr w:type="spellStart"/>
      <w:r w:rsidRPr="001823B3">
        <w:rPr>
          <w:rFonts w:ascii="Consolas" w:hAnsi="Consolas" w:cs="Consolas"/>
          <w:sz w:val="19"/>
          <w:szCs w:val="19"/>
        </w:rPr>
        <w:t>dt</w:t>
      </w:r>
      <w:proofErr w:type="spellEnd"/>
      <w:r w:rsidRPr="001823B3">
        <w:rPr>
          <w:rFonts w:ascii="Consolas" w:hAnsi="Consolas" w:cs="Consolas"/>
          <w:sz w:val="19"/>
          <w:szCs w:val="19"/>
        </w:rPr>
        <w:t>;</w:t>
      </w:r>
    </w:p>
    <w:p w14:paraId="6EF58C7A" w14:textId="77777777" w:rsidR="00CE24E6" w:rsidRPr="001823B3" w:rsidRDefault="00CE24E6" w:rsidP="00FD096B">
      <w:pPr>
        <w:autoSpaceDE w:val="0"/>
        <w:autoSpaceDN w:val="0"/>
        <w:adjustRightInd w:val="0"/>
        <w:spacing w:before="20" w:after="20" w:line="240" w:lineRule="auto"/>
        <w:rPr>
          <w:rFonts w:ascii="Consolas" w:hAnsi="Consolas" w:cs="Consolas"/>
          <w:sz w:val="19"/>
          <w:szCs w:val="19"/>
        </w:rPr>
      </w:pPr>
      <w:r w:rsidRPr="001823B3">
        <w:rPr>
          <w:rFonts w:ascii="Consolas" w:hAnsi="Consolas" w:cs="Consolas"/>
          <w:sz w:val="19"/>
          <w:szCs w:val="19"/>
        </w:rPr>
        <w:tab/>
        <w:t xml:space="preserve">       }</w:t>
      </w:r>
    </w:p>
    <w:p w14:paraId="5D1B1EAD" w14:textId="77777777" w:rsidR="00CE24E6" w:rsidRPr="001823B3" w:rsidRDefault="00CE24E6" w:rsidP="00FD096B">
      <w:pPr>
        <w:autoSpaceDE w:val="0"/>
        <w:autoSpaceDN w:val="0"/>
        <w:adjustRightInd w:val="0"/>
        <w:spacing w:before="20" w:after="20" w:line="240" w:lineRule="auto"/>
        <w:rPr>
          <w:rFonts w:ascii="Consolas" w:hAnsi="Consolas" w:cs="Consolas"/>
          <w:sz w:val="19"/>
          <w:szCs w:val="19"/>
        </w:rPr>
      </w:pPr>
    </w:p>
    <w:p w14:paraId="7474C483" w14:textId="77777777" w:rsidR="00CE24E6" w:rsidRPr="001823B3" w:rsidRDefault="00CE24E6" w:rsidP="00FD096B">
      <w:pPr>
        <w:autoSpaceDE w:val="0"/>
        <w:autoSpaceDN w:val="0"/>
        <w:adjustRightInd w:val="0"/>
        <w:spacing w:before="20" w:after="20" w:line="240" w:lineRule="auto"/>
        <w:rPr>
          <w:rFonts w:ascii="Consolas" w:hAnsi="Consolas" w:cs="Consolas"/>
          <w:sz w:val="19"/>
          <w:szCs w:val="19"/>
        </w:rPr>
      </w:pPr>
      <w:r w:rsidRPr="001823B3">
        <w:rPr>
          <w:rFonts w:ascii="Consolas" w:hAnsi="Consolas" w:cs="Consolas"/>
          <w:sz w:val="19"/>
          <w:szCs w:val="19"/>
        </w:rPr>
        <w:tab/>
      </w:r>
      <w:r w:rsidRPr="001823B3">
        <w:rPr>
          <w:rFonts w:ascii="Consolas" w:hAnsi="Consolas" w:cs="Consolas"/>
          <w:sz w:val="19"/>
          <w:szCs w:val="19"/>
        </w:rPr>
        <w:tab/>
        <w:t xml:space="preserve">a = 1; </w:t>
      </w:r>
    </w:p>
    <w:p w14:paraId="3EA3C47C"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1823B3">
        <w:rPr>
          <w:rFonts w:ascii="Consolas" w:hAnsi="Consolas" w:cs="Consolas"/>
          <w:sz w:val="19"/>
          <w:szCs w:val="19"/>
        </w:rPr>
        <w:tab/>
      </w:r>
      <w:r w:rsidRPr="001823B3">
        <w:rPr>
          <w:rFonts w:ascii="Consolas" w:hAnsi="Consolas" w:cs="Consolas"/>
          <w:sz w:val="19"/>
          <w:szCs w:val="19"/>
        </w:rPr>
        <w:tab/>
      </w:r>
      <w:r w:rsidRPr="00D444F3">
        <w:rPr>
          <w:rFonts w:ascii="Consolas" w:hAnsi="Consolas" w:cs="Consolas"/>
          <w:sz w:val="19"/>
          <w:szCs w:val="19"/>
          <w:lang w:val="en-US"/>
        </w:rPr>
        <w:t>b = 0;</w:t>
      </w:r>
    </w:p>
    <w:p w14:paraId="2BB59C4B"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gramStart"/>
      <w:r w:rsidRPr="00D444F3">
        <w:rPr>
          <w:rFonts w:ascii="Consolas" w:hAnsi="Consolas" w:cs="Consolas"/>
          <w:color w:val="0000FF"/>
          <w:sz w:val="19"/>
          <w:szCs w:val="19"/>
          <w:lang w:val="en-US"/>
        </w:rPr>
        <w:t>for</w:t>
      </w:r>
      <w:proofErr w:type="gramEnd"/>
      <w:r w:rsidRPr="00D444F3">
        <w:rPr>
          <w:rFonts w:ascii="Consolas" w:hAnsi="Consolas" w:cs="Consolas"/>
          <w:sz w:val="19"/>
          <w:szCs w:val="19"/>
          <w:lang w:val="en-US"/>
        </w:rPr>
        <w:t xml:space="preserve"> (j=0;j&lt;100;j++)</w:t>
      </w:r>
    </w:p>
    <w:p w14:paraId="7139BB84"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w:t>
      </w:r>
      <w:r w:rsidRPr="00D444F3">
        <w:rPr>
          <w:rFonts w:ascii="Consolas" w:hAnsi="Consolas" w:cs="Consolas"/>
          <w:sz w:val="19"/>
          <w:szCs w:val="19"/>
          <w:lang w:val="en-US"/>
        </w:rPr>
        <w:tab/>
      </w:r>
      <w:r w:rsidRPr="00D444F3">
        <w:rPr>
          <w:rFonts w:ascii="Consolas" w:hAnsi="Consolas" w:cs="Consolas"/>
          <w:sz w:val="19"/>
          <w:szCs w:val="19"/>
          <w:lang w:val="en-US"/>
        </w:rPr>
        <w:tab/>
      </w:r>
      <w:r w:rsidRPr="00D444F3">
        <w:rPr>
          <w:rFonts w:ascii="Consolas" w:hAnsi="Consolas" w:cs="Consolas"/>
          <w:color w:val="008000"/>
          <w:sz w:val="19"/>
          <w:szCs w:val="19"/>
          <w:lang w:val="en-US"/>
        </w:rPr>
        <w:t>//</w:t>
      </w:r>
    </w:p>
    <w:p w14:paraId="4EDBA1BA"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color w:val="0000FF"/>
          <w:sz w:val="19"/>
          <w:szCs w:val="19"/>
          <w:lang w:val="en-US"/>
        </w:rPr>
        <w:t>for</w:t>
      </w:r>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i</w:t>
      </w:r>
      <w:proofErr w:type="spellEnd"/>
      <w:r w:rsidRPr="00D444F3">
        <w:rPr>
          <w:rFonts w:ascii="Consolas" w:hAnsi="Consolas" w:cs="Consolas"/>
          <w:sz w:val="19"/>
          <w:szCs w:val="19"/>
          <w:lang w:val="en-US"/>
        </w:rPr>
        <w:t>=0;i&lt;1000;i++)</w:t>
      </w:r>
    </w:p>
    <w:p w14:paraId="5AD83044"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t xml:space="preserve">          {</w:t>
      </w:r>
    </w:p>
    <w:p w14:paraId="32C0766C"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sz w:val="19"/>
          <w:szCs w:val="19"/>
          <w:lang w:val="en-US"/>
        </w:rPr>
        <w:t>z[</w:t>
      </w:r>
      <w:proofErr w:type="spellStart"/>
      <w:proofErr w:type="gramEnd"/>
      <w:r w:rsidRPr="00D444F3">
        <w:rPr>
          <w:rFonts w:ascii="Consolas" w:hAnsi="Consolas" w:cs="Consolas"/>
          <w:sz w:val="19"/>
          <w:szCs w:val="19"/>
          <w:lang w:val="en-US"/>
        </w:rPr>
        <w:t>i</w:t>
      </w:r>
      <w:proofErr w:type="spellEnd"/>
      <w:r w:rsidRPr="00D444F3">
        <w:rPr>
          <w:rFonts w:ascii="Consolas" w:hAnsi="Consolas" w:cs="Consolas"/>
          <w:sz w:val="19"/>
          <w:szCs w:val="19"/>
          <w:lang w:val="en-US"/>
        </w:rPr>
        <w:t>] = a*x[</w:t>
      </w:r>
      <w:proofErr w:type="spellStart"/>
      <w:r w:rsidRPr="00D444F3">
        <w:rPr>
          <w:rFonts w:ascii="Consolas" w:hAnsi="Consolas" w:cs="Consolas"/>
          <w:sz w:val="19"/>
          <w:szCs w:val="19"/>
          <w:lang w:val="en-US"/>
        </w:rPr>
        <w:t>i</w:t>
      </w:r>
      <w:proofErr w:type="spellEnd"/>
      <w:r w:rsidRPr="00D444F3">
        <w:rPr>
          <w:rFonts w:ascii="Consolas" w:hAnsi="Consolas" w:cs="Consolas"/>
          <w:sz w:val="19"/>
          <w:szCs w:val="19"/>
          <w:lang w:val="en-US"/>
        </w:rPr>
        <w:t>] + b*y[</w:t>
      </w:r>
      <w:proofErr w:type="spellStart"/>
      <w:r w:rsidRPr="00D444F3">
        <w:rPr>
          <w:rFonts w:ascii="Consolas" w:hAnsi="Consolas" w:cs="Consolas"/>
          <w:sz w:val="19"/>
          <w:szCs w:val="19"/>
          <w:lang w:val="en-US"/>
        </w:rPr>
        <w:t>i</w:t>
      </w:r>
      <w:proofErr w:type="spellEnd"/>
      <w:r w:rsidRPr="00D444F3">
        <w:rPr>
          <w:rFonts w:ascii="Consolas" w:hAnsi="Consolas" w:cs="Consolas"/>
          <w:sz w:val="19"/>
          <w:szCs w:val="19"/>
          <w:lang w:val="en-US"/>
        </w:rPr>
        <w:t>];</w:t>
      </w:r>
    </w:p>
    <w:p w14:paraId="1C8BDF49"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spellStart"/>
      <w:proofErr w:type="gramStart"/>
      <w:r w:rsidRPr="00D444F3">
        <w:rPr>
          <w:rFonts w:ascii="Consolas" w:hAnsi="Consolas" w:cs="Consolas"/>
          <w:sz w:val="19"/>
          <w:szCs w:val="19"/>
          <w:lang w:val="en-US"/>
        </w:rPr>
        <w:t>pz</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i</w:t>
      </w:r>
      <w:proofErr w:type="spellEnd"/>
      <w:r w:rsidRPr="00D444F3">
        <w:rPr>
          <w:rFonts w:ascii="Consolas" w:hAnsi="Consolas" w:cs="Consolas"/>
          <w:sz w:val="19"/>
          <w:szCs w:val="19"/>
          <w:lang w:val="en-US"/>
        </w:rPr>
        <w:t>] = z[</w:t>
      </w:r>
      <w:proofErr w:type="spellStart"/>
      <w:r w:rsidRPr="00D444F3">
        <w:rPr>
          <w:rFonts w:ascii="Consolas" w:hAnsi="Consolas" w:cs="Consolas"/>
          <w:sz w:val="19"/>
          <w:szCs w:val="19"/>
          <w:lang w:val="en-US"/>
        </w:rPr>
        <w:t>i</w:t>
      </w:r>
      <w:proofErr w:type="spellEnd"/>
      <w:r w:rsidRPr="00D444F3">
        <w:rPr>
          <w:rFonts w:ascii="Consolas" w:hAnsi="Consolas" w:cs="Consolas"/>
          <w:sz w:val="19"/>
          <w:szCs w:val="19"/>
          <w:lang w:val="en-US"/>
        </w:rPr>
        <w:t>];</w:t>
      </w:r>
    </w:p>
    <w:p w14:paraId="3D01A306"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t xml:space="preserve">          }</w:t>
      </w:r>
    </w:p>
    <w:p w14:paraId="02D7FD2B"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gramStart"/>
      <w:r w:rsidRPr="00D444F3">
        <w:rPr>
          <w:rFonts w:ascii="Consolas" w:hAnsi="Consolas" w:cs="Consolas"/>
          <w:sz w:val="19"/>
          <w:szCs w:val="19"/>
          <w:lang w:val="en-US"/>
        </w:rPr>
        <w:t>pa[</w:t>
      </w:r>
      <w:proofErr w:type="gramEnd"/>
      <w:r w:rsidRPr="00D444F3">
        <w:rPr>
          <w:rFonts w:ascii="Consolas" w:hAnsi="Consolas" w:cs="Consolas"/>
          <w:sz w:val="19"/>
          <w:szCs w:val="19"/>
          <w:lang w:val="en-US"/>
        </w:rPr>
        <w:t>0] = a;</w:t>
      </w:r>
    </w:p>
    <w:p w14:paraId="331801E2"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 xml:space="preserve">  </w:t>
      </w:r>
      <w:proofErr w:type="spellStart"/>
      <w:proofErr w:type="gramStart"/>
      <w:r w:rsidRPr="00D444F3">
        <w:rPr>
          <w:rFonts w:ascii="Consolas" w:hAnsi="Consolas" w:cs="Consolas"/>
          <w:sz w:val="19"/>
          <w:szCs w:val="19"/>
          <w:lang w:val="en-US"/>
        </w:rPr>
        <w:t>pb</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0] = b;</w:t>
      </w:r>
    </w:p>
    <w:p w14:paraId="3B0D1BD6"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"z"</w:t>
      </w:r>
      <w:r w:rsidRPr="00D444F3">
        <w:rPr>
          <w:rFonts w:ascii="Consolas" w:hAnsi="Consolas" w:cs="Consolas"/>
          <w:sz w:val="19"/>
          <w:szCs w:val="19"/>
          <w:lang w:val="en-US"/>
        </w:rPr>
        <w:t>,</w:t>
      </w:r>
      <w:proofErr w:type="spellStart"/>
      <w:r w:rsidRPr="00D444F3">
        <w:rPr>
          <w:rFonts w:ascii="Consolas" w:hAnsi="Consolas" w:cs="Consolas"/>
          <w:sz w:val="19"/>
          <w:szCs w:val="19"/>
          <w:lang w:val="en-US"/>
        </w:rPr>
        <w:t>z_array</w:t>
      </w:r>
      <w:proofErr w:type="spellEnd"/>
      <w:r w:rsidRPr="00D444F3">
        <w:rPr>
          <w:rFonts w:ascii="Consolas" w:hAnsi="Consolas" w:cs="Consolas"/>
          <w:sz w:val="19"/>
          <w:szCs w:val="19"/>
          <w:lang w:val="en-US"/>
        </w:rPr>
        <w:t>);</w:t>
      </w:r>
    </w:p>
    <w:p w14:paraId="00F1BE55"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"a"</w:t>
      </w:r>
      <w:r w:rsidRPr="00D444F3">
        <w:rPr>
          <w:rFonts w:ascii="Consolas" w:hAnsi="Consolas" w:cs="Consolas"/>
          <w:sz w:val="19"/>
          <w:szCs w:val="19"/>
          <w:lang w:val="en-US"/>
        </w:rPr>
        <w:t>,</w:t>
      </w:r>
      <w:proofErr w:type="spellStart"/>
      <w:r w:rsidRPr="00D444F3">
        <w:rPr>
          <w:rFonts w:ascii="Consolas" w:hAnsi="Consolas" w:cs="Consolas"/>
          <w:sz w:val="19"/>
          <w:szCs w:val="19"/>
          <w:lang w:val="en-US"/>
        </w:rPr>
        <w:t>a_array</w:t>
      </w:r>
      <w:proofErr w:type="spellEnd"/>
      <w:r w:rsidRPr="00D444F3">
        <w:rPr>
          <w:rFonts w:ascii="Consolas" w:hAnsi="Consolas" w:cs="Consolas"/>
          <w:sz w:val="19"/>
          <w:szCs w:val="19"/>
          <w:lang w:val="en-US"/>
        </w:rPr>
        <w:t>);</w:t>
      </w:r>
    </w:p>
    <w:p w14:paraId="551F7155"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"b"</w:t>
      </w:r>
      <w:r w:rsidRPr="00D444F3">
        <w:rPr>
          <w:rFonts w:ascii="Consolas" w:hAnsi="Consolas" w:cs="Consolas"/>
          <w:sz w:val="19"/>
          <w:szCs w:val="19"/>
          <w:lang w:val="en-US"/>
        </w:rPr>
        <w:t>,</w:t>
      </w:r>
      <w:proofErr w:type="spellStart"/>
      <w:r w:rsidRPr="00D444F3">
        <w:rPr>
          <w:rFonts w:ascii="Consolas" w:hAnsi="Consolas" w:cs="Consolas"/>
          <w:sz w:val="19"/>
          <w:szCs w:val="19"/>
          <w:lang w:val="en-US"/>
        </w:rPr>
        <w:t>b_array</w:t>
      </w:r>
      <w:proofErr w:type="spellEnd"/>
      <w:r w:rsidRPr="00D444F3">
        <w:rPr>
          <w:rFonts w:ascii="Consolas" w:hAnsi="Consolas" w:cs="Consolas"/>
          <w:sz w:val="19"/>
          <w:szCs w:val="19"/>
          <w:lang w:val="en-US"/>
        </w:rPr>
        <w:t>);</w:t>
      </w:r>
    </w:p>
    <w:p w14:paraId="324BBB66"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testPlot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1E60FE1D" w14:textId="77777777" w:rsidR="00CE24E6" w:rsidRPr="00D444F3" w:rsidRDefault="00CE24E6"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t>a = a - 0.01;</w:t>
      </w:r>
    </w:p>
    <w:p w14:paraId="0A017202" w14:textId="77777777" w:rsidR="00CE24E6" w:rsidRDefault="00CE24E6"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ab/>
      </w:r>
      <w:r w:rsidRPr="00D444F3">
        <w:rPr>
          <w:rFonts w:ascii="Consolas" w:hAnsi="Consolas" w:cs="Consolas"/>
          <w:sz w:val="19"/>
          <w:szCs w:val="19"/>
          <w:lang w:val="en-US"/>
        </w:rPr>
        <w:tab/>
      </w:r>
      <w:r>
        <w:rPr>
          <w:rFonts w:ascii="Consolas" w:hAnsi="Consolas" w:cs="Consolas"/>
          <w:sz w:val="19"/>
          <w:szCs w:val="19"/>
          <w:lang w:val="es-ES"/>
        </w:rPr>
        <w:t>b = b + 0.01;</w:t>
      </w:r>
    </w:p>
    <w:p w14:paraId="747F7789" w14:textId="77777777" w:rsidR="00CE24E6" w:rsidRDefault="00CE24E6"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sz w:val="19"/>
          <w:szCs w:val="19"/>
          <w:lang w:val="es-ES"/>
        </w:rPr>
        <w:tab/>
        <w:t>}</w:t>
      </w:r>
    </w:p>
    <w:p w14:paraId="5919C78B" w14:textId="77777777" w:rsidR="00CE24E6" w:rsidRDefault="00CE31DB"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 xml:space="preserve"> </w:t>
      </w:r>
    </w:p>
    <w:p w14:paraId="4D08F43D" w14:textId="77777777" w:rsidR="00CE24E6" w:rsidRDefault="00CE31DB" w:rsidP="00FD096B">
      <w:pPr>
        <w:autoSpaceDE w:val="0"/>
        <w:autoSpaceDN w:val="0"/>
        <w:adjustRightInd w:val="0"/>
        <w:spacing w:before="20" w:after="20" w:line="240" w:lineRule="auto"/>
        <w:rPr>
          <w:rFonts w:ascii="Consolas" w:hAnsi="Consolas" w:cs="Consolas"/>
          <w:color w:val="008000"/>
          <w:sz w:val="19"/>
          <w:szCs w:val="19"/>
          <w:lang w:val="es-ES"/>
        </w:rPr>
      </w:pPr>
      <w:r>
        <w:rPr>
          <w:rFonts w:ascii="Consolas" w:hAnsi="Consolas" w:cs="Consolas"/>
          <w:sz w:val="19"/>
          <w:szCs w:val="19"/>
          <w:lang w:val="es-ES"/>
        </w:rPr>
        <w:tab/>
        <w:t xml:space="preserve">     </w:t>
      </w:r>
      <w:r w:rsidR="00CE24E6">
        <w:rPr>
          <w:rFonts w:ascii="Consolas" w:hAnsi="Consolas" w:cs="Consolas"/>
          <w:sz w:val="19"/>
          <w:szCs w:val="19"/>
          <w:lang w:val="es-ES"/>
        </w:rPr>
        <w:t xml:space="preserve">} </w:t>
      </w:r>
      <w:r w:rsidR="00CE24E6">
        <w:rPr>
          <w:rFonts w:ascii="Consolas" w:hAnsi="Consolas" w:cs="Consolas"/>
          <w:color w:val="008000"/>
          <w:sz w:val="19"/>
          <w:szCs w:val="19"/>
          <w:lang w:val="es-ES"/>
        </w:rPr>
        <w:t xml:space="preserve">//Fin de </w:t>
      </w:r>
      <w:proofErr w:type="spellStart"/>
      <w:r w:rsidR="00CE24E6">
        <w:rPr>
          <w:rFonts w:ascii="Consolas" w:hAnsi="Consolas" w:cs="Consolas"/>
          <w:color w:val="008000"/>
          <w:sz w:val="19"/>
          <w:szCs w:val="19"/>
          <w:lang w:val="es-ES"/>
        </w:rPr>
        <w:t>void</w:t>
      </w:r>
      <w:proofErr w:type="spellEnd"/>
      <w:r w:rsidR="00CE24E6">
        <w:rPr>
          <w:rFonts w:ascii="Consolas" w:hAnsi="Consolas" w:cs="Consolas"/>
          <w:color w:val="008000"/>
          <w:sz w:val="19"/>
          <w:szCs w:val="19"/>
          <w:lang w:val="es-ES"/>
        </w:rPr>
        <w:t xml:space="preserve"> </w:t>
      </w:r>
      <w:proofErr w:type="spellStart"/>
      <w:proofErr w:type="gramStart"/>
      <w:r w:rsidR="00CE24E6">
        <w:rPr>
          <w:rFonts w:ascii="Consolas" w:hAnsi="Consolas" w:cs="Consolas"/>
          <w:color w:val="008000"/>
          <w:sz w:val="19"/>
          <w:szCs w:val="19"/>
          <w:lang w:val="es-ES"/>
        </w:rPr>
        <w:t>Graficar</w:t>
      </w:r>
      <w:r>
        <w:rPr>
          <w:rFonts w:ascii="Consolas" w:hAnsi="Consolas" w:cs="Consolas"/>
          <w:color w:val="008000"/>
          <w:sz w:val="19"/>
          <w:szCs w:val="19"/>
          <w:lang w:val="es-ES"/>
        </w:rPr>
        <w:t>MatLab</w:t>
      </w:r>
      <w:proofErr w:type="spellEnd"/>
      <w:r w:rsidR="00CE24E6">
        <w:rPr>
          <w:rFonts w:ascii="Consolas" w:hAnsi="Consolas" w:cs="Consolas"/>
          <w:color w:val="008000"/>
          <w:sz w:val="19"/>
          <w:szCs w:val="19"/>
          <w:lang w:val="es-ES"/>
        </w:rPr>
        <w:t>(</w:t>
      </w:r>
      <w:proofErr w:type="gramEnd"/>
      <w:r w:rsidR="00CE24E6">
        <w:rPr>
          <w:rFonts w:ascii="Consolas" w:hAnsi="Consolas" w:cs="Consolas"/>
          <w:color w:val="008000"/>
          <w:sz w:val="19"/>
          <w:szCs w:val="19"/>
          <w:lang w:val="es-ES"/>
        </w:rPr>
        <w:t>);</w:t>
      </w:r>
    </w:p>
    <w:p w14:paraId="6B8EB2B5" w14:textId="77777777" w:rsidR="00CE24E6" w:rsidRDefault="00CE24E6" w:rsidP="00FD096B">
      <w:pPr>
        <w:spacing w:before="20" w:after="20"/>
        <w:rPr>
          <w:rFonts w:ascii="Arial" w:hAnsi="Arial" w:cs="Arial"/>
          <w:sz w:val="24"/>
          <w:szCs w:val="24"/>
        </w:rPr>
      </w:pPr>
    </w:p>
    <w:p w14:paraId="5C6AAED5" w14:textId="77777777" w:rsidR="002305F2" w:rsidRDefault="002305F2" w:rsidP="00825695">
      <w:pPr>
        <w:spacing w:before="20" w:after="20"/>
        <w:jc w:val="both"/>
        <w:rPr>
          <w:rFonts w:ascii="Arial" w:hAnsi="Arial" w:cs="Arial"/>
          <w:sz w:val="24"/>
          <w:szCs w:val="24"/>
          <w:lang w:val="es-ES"/>
        </w:rPr>
      </w:pPr>
      <w:r>
        <w:rPr>
          <w:rFonts w:ascii="Arial" w:hAnsi="Arial" w:cs="Arial"/>
          <w:sz w:val="24"/>
          <w:szCs w:val="24"/>
        </w:rPr>
        <w:tab/>
        <w:t>En el código de la función “</w:t>
      </w:r>
      <w:proofErr w:type="spellStart"/>
      <w:r>
        <w:rPr>
          <w:rFonts w:ascii="Arial" w:hAnsi="Arial" w:cs="Arial"/>
          <w:i/>
          <w:sz w:val="24"/>
          <w:szCs w:val="24"/>
        </w:rPr>
        <w:t>GraficarMatLab</w:t>
      </w:r>
      <w:proofErr w:type="spellEnd"/>
      <w:r>
        <w:rPr>
          <w:rFonts w:ascii="Arial" w:hAnsi="Arial" w:cs="Arial"/>
          <w:sz w:val="24"/>
          <w:szCs w:val="24"/>
        </w:rPr>
        <w:t xml:space="preserve">” se puede observar que después de colocar las variables </w:t>
      </w:r>
      <w:r w:rsidR="00E67698">
        <w:rPr>
          <w:rFonts w:ascii="Arial" w:hAnsi="Arial" w:cs="Arial"/>
          <w:sz w:val="24"/>
          <w:szCs w:val="24"/>
        </w:rPr>
        <w:t>“</w:t>
      </w:r>
      <w:r w:rsidR="00E67698" w:rsidRPr="00E67698">
        <w:rPr>
          <w:rFonts w:ascii="Arial" w:hAnsi="Arial" w:cs="Arial"/>
          <w:i/>
          <w:sz w:val="24"/>
          <w:szCs w:val="24"/>
        </w:rPr>
        <w:t>z_</w:t>
      </w:r>
      <w:proofErr w:type="spellStart"/>
      <w:r w:rsidR="00E67698" w:rsidRPr="00E67698">
        <w:rPr>
          <w:rFonts w:ascii="Arial" w:hAnsi="Arial" w:cs="Arial"/>
          <w:i/>
          <w:sz w:val="24"/>
          <w:szCs w:val="24"/>
        </w:rPr>
        <w:t>array</w:t>
      </w:r>
      <w:proofErr w:type="spellEnd"/>
      <w:r w:rsidR="00E67698">
        <w:rPr>
          <w:rFonts w:ascii="Arial" w:hAnsi="Arial" w:cs="Arial"/>
          <w:sz w:val="24"/>
          <w:szCs w:val="24"/>
        </w:rPr>
        <w:t>”,”</w:t>
      </w:r>
      <w:r w:rsidR="00E67698" w:rsidRPr="00E67698">
        <w:rPr>
          <w:rFonts w:ascii="Arial" w:hAnsi="Arial" w:cs="Arial"/>
          <w:i/>
          <w:sz w:val="24"/>
          <w:szCs w:val="24"/>
        </w:rPr>
        <w:t>a _</w:t>
      </w:r>
      <w:proofErr w:type="spellStart"/>
      <w:r w:rsidR="00E67698" w:rsidRPr="00E67698">
        <w:rPr>
          <w:rFonts w:ascii="Arial" w:hAnsi="Arial" w:cs="Arial"/>
          <w:i/>
          <w:sz w:val="24"/>
          <w:szCs w:val="24"/>
        </w:rPr>
        <w:t>array</w:t>
      </w:r>
      <w:proofErr w:type="spellEnd"/>
      <w:r w:rsidR="00E67698">
        <w:rPr>
          <w:rFonts w:ascii="Arial" w:hAnsi="Arial" w:cs="Arial"/>
          <w:sz w:val="24"/>
          <w:szCs w:val="24"/>
        </w:rPr>
        <w:t>” y “</w:t>
      </w:r>
      <w:proofErr w:type="spellStart"/>
      <w:r w:rsidR="00E67698" w:rsidRPr="00E67698">
        <w:rPr>
          <w:rFonts w:ascii="Arial" w:hAnsi="Arial" w:cs="Arial"/>
          <w:i/>
          <w:sz w:val="24"/>
          <w:szCs w:val="24"/>
        </w:rPr>
        <w:t>b_array</w:t>
      </w:r>
      <w:proofErr w:type="spellEnd"/>
      <w:r w:rsidR="00E67698">
        <w:rPr>
          <w:rFonts w:ascii="Arial" w:hAnsi="Arial" w:cs="Arial"/>
          <w:sz w:val="24"/>
          <w:szCs w:val="24"/>
        </w:rPr>
        <w:t xml:space="preserve">” </w:t>
      </w:r>
      <w:r>
        <w:rPr>
          <w:rFonts w:ascii="Arial" w:hAnsi="Arial" w:cs="Arial"/>
          <w:sz w:val="24"/>
          <w:szCs w:val="24"/>
        </w:rPr>
        <w:t xml:space="preserve">en </w:t>
      </w:r>
      <w:r w:rsidR="00E67698">
        <w:rPr>
          <w:rFonts w:ascii="Arial" w:hAnsi="Arial" w:cs="Arial"/>
          <w:sz w:val="24"/>
          <w:szCs w:val="24"/>
        </w:rPr>
        <w:t xml:space="preserve">el </w:t>
      </w:r>
      <w:r>
        <w:rPr>
          <w:rFonts w:ascii="Arial" w:hAnsi="Arial" w:cs="Arial"/>
          <w:sz w:val="24"/>
          <w:szCs w:val="24"/>
        </w:rPr>
        <w:t>espacio de trabajo</w:t>
      </w:r>
      <w:r w:rsidR="00E67698">
        <w:rPr>
          <w:rFonts w:ascii="Arial" w:hAnsi="Arial" w:cs="Arial"/>
          <w:sz w:val="24"/>
          <w:szCs w:val="24"/>
        </w:rPr>
        <w:t xml:space="preserve">, </w:t>
      </w:r>
      <w:r w:rsidR="002731E5">
        <w:rPr>
          <w:rFonts w:ascii="Arial" w:hAnsi="Arial" w:cs="Arial"/>
          <w:sz w:val="24"/>
          <w:szCs w:val="24"/>
        </w:rPr>
        <w:t>se utiliza la función “</w:t>
      </w:r>
      <w:proofErr w:type="spellStart"/>
      <w:proofErr w:type="gramStart"/>
      <w:r w:rsidR="002731E5" w:rsidRPr="002731E5">
        <w:rPr>
          <w:rFonts w:ascii="Arial" w:hAnsi="Arial" w:cs="Arial"/>
          <w:i/>
          <w:sz w:val="24"/>
          <w:szCs w:val="24"/>
        </w:rPr>
        <w:t>engEvalString</w:t>
      </w:r>
      <w:proofErr w:type="spellEnd"/>
      <w:r w:rsidR="002731E5">
        <w:rPr>
          <w:rFonts w:ascii="Arial" w:hAnsi="Arial" w:cs="Arial"/>
          <w:i/>
          <w:sz w:val="24"/>
          <w:szCs w:val="24"/>
        </w:rPr>
        <w:t>(</w:t>
      </w:r>
      <w:proofErr w:type="spellStart"/>
      <w:proofErr w:type="gramEnd"/>
      <w:r w:rsidR="002731E5">
        <w:rPr>
          <w:rFonts w:ascii="Arial" w:hAnsi="Arial" w:cs="Arial"/>
          <w:i/>
          <w:sz w:val="24"/>
          <w:szCs w:val="24"/>
        </w:rPr>
        <w:t>ep</w:t>
      </w:r>
      <w:proofErr w:type="spellEnd"/>
      <w:r w:rsidR="002731E5">
        <w:rPr>
          <w:rFonts w:ascii="Arial" w:hAnsi="Arial" w:cs="Arial"/>
          <w:i/>
          <w:sz w:val="24"/>
          <w:szCs w:val="24"/>
        </w:rPr>
        <w:t>,”</w:t>
      </w:r>
      <w:proofErr w:type="spellStart"/>
      <w:r w:rsidR="002731E5">
        <w:rPr>
          <w:rFonts w:ascii="Arial" w:hAnsi="Arial" w:cs="Arial"/>
          <w:i/>
          <w:sz w:val="24"/>
          <w:szCs w:val="24"/>
        </w:rPr>
        <w:t>testPlot</w:t>
      </w:r>
      <w:proofErr w:type="spellEnd"/>
      <w:r w:rsidR="002731E5">
        <w:rPr>
          <w:rFonts w:ascii="Arial" w:hAnsi="Arial" w:cs="Arial"/>
          <w:i/>
          <w:sz w:val="24"/>
          <w:szCs w:val="24"/>
        </w:rPr>
        <w:t>”)</w:t>
      </w:r>
      <w:r w:rsidR="002731E5">
        <w:rPr>
          <w:rFonts w:ascii="Arial" w:hAnsi="Arial" w:cs="Arial"/>
          <w:sz w:val="24"/>
          <w:szCs w:val="24"/>
        </w:rPr>
        <w:t xml:space="preserve">”, la misma, llama a la función </w:t>
      </w:r>
      <w:proofErr w:type="spellStart"/>
      <w:r w:rsidR="002731E5">
        <w:rPr>
          <w:rFonts w:ascii="Arial" w:hAnsi="Arial" w:cs="Arial"/>
          <w:sz w:val="24"/>
          <w:szCs w:val="24"/>
        </w:rPr>
        <w:t>testPlot.m</w:t>
      </w:r>
      <w:proofErr w:type="spellEnd"/>
      <w:r w:rsidR="002731E5">
        <w:rPr>
          <w:rFonts w:ascii="Arial" w:hAnsi="Arial" w:cs="Arial"/>
          <w:sz w:val="24"/>
          <w:szCs w:val="24"/>
        </w:rPr>
        <w:t xml:space="preserve"> que </w:t>
      </w:r>
      <w:r w:rsidR="007231AF">
        <w:rPr>
          <w:rFonts w:ascii="Arial" w:hAnsi="Arial" w:cs="Arial"/>
          <w:sz w:val="24"/>
          <w:szCs w:val="24"/>
        </w:rPr>
        <w:t>está</w:t>
      </w:r>
      <w:r w:rsidR="002731E5">
        <w:rPr>
          <w:rFonts w:ascii="Arial" w:hAnsi="Arial" w:cs="Arial"/>
          <w:sz w:val="24"/>
          <w:szCs w:val="24"/>
        </w:rPr>
        <w:t xml:space="preserve"> en la carpeta “</w:t>
      </w:r>
      <w:proofErr w:type="spellStart"/>
      <w:r w:rsidR="002731E5">
        <w:rPr>
          <w:rFonts w:ascii="Arial" w:hAnsi="Arial" w:cs="Arial"/>
          <w:sz w:val="24"/>
          <w:szCs w:val="24"/>
        </w:rPr>
        <w:t>Work</w:t>
      </w:r>
      <w:proofErr w:type="spellEnd"/>
      <w:r w:rsidR="002731E5">
        <w:rPr>
          <w:rFonts w:ascii="Arial" w:hAnsi="Arial" w:cs="Arial"/>
          <w:sz w:val="24"/>
          <w:szCs w:val="24"/>
        </w:rPr>
        <w:t xml:space="preserve">” de </w:t>
      </w:r>
      <w:proofErr w:type="spellStart"/>
      <w:r w:rsidR="002731E5">
        <w:rPr>
          <w:rFonts w:ascii="Arial" w:hAnsi="Arial" w:cs="Arial"/>
          <w:sz w:val="24"/>
          <w:szCs w:val="24"/>
        </w:rPr>
        <w:t>MatLab</w:t>
      </w:r>
      <w:proofErr w:type="spellEnd"/>
      <w:r w:rsidR="007231AF">
        <w:rPr>
          <w:rFonts w:ascii="Arial" w:hAnsi="Arial" w:cs="Arial"/>
          <w:sz w:val="24"/>
          <w:szCs w:val="24"/>
        </w:rPr>
        <w:t>,</w:t>
      </w:r>
      <w:r w:rsidR="002731E5">
        <w:rPr>
          <w:rFonts w:ascii="Arial" w:hAnsi="Arial" w:cs="Arial"/>
          <w:sz w:val="24"/>
          <w:szCs w:val="24"/>
        </w:rPr>
        <w:t xml:space="preserve"> y cuyo código</w:t>
      </w:r>
      <w:r w:rsidR="007231AF">
        <w:rPr>
          <w:rFonts w:ascii="Arial" w:hAnsi="Arial" w:cs="Arial"/>
          <w:sz w:val="24"/>
          <w:szCs w:val="24"/>
        </w:rPr>
        <w:t>,</w:t>
      </w:r>
      <w:r w:rsidR="002731E5">
        <w:rPr>
          <w:rFonts w:ascii="Arial" w:hAnsi="Arial" w:cs="Arial"/>
          <w:sz w:val="24"/>
          <w:szCs w:val="24"/>
        </w:rPr>
        <w:t xml:space="preserve"> simplemente grafica la función y coloca en la gr</w:t>
      </w:r>
      <w:proofErr w:type="spellStart"/>
      <w:r w:rsidR="002731E5">
        <w:rPr>
          <w:rFonts w:ascii="Arial" w:hAnsi="Arial" w:cs="Arial"/>
          <w:sz w:val="24"/>
          <w:szCs w:val="24"/>
          <w:lang w:val="es-ES"/>
        </w:rPr>
        <w:t>áfica</w:t>
      </w:r>
      <w:proofErr w:type="spellEnd"/>
      <w:r w:rsidR="002731E5">
        <w:rPr>
          <w:rFonts w:ascii="Arial" w:hAnsi="Arial" w:cs="Arial"/>
          <w:sz w:val="24"/>
          <w:szCs w:val="24"/>
          <w:lang w:val="es-ES"/>
        </w:rPr>
        <w:t xml:space="preserve"> los valores de los coeficientes a y b. El </w:t>
      </w:r>
      <w:r w:rsidR="007231AF">
        <w:rPr>
          <w:rFonts w:ascii="Arial" w:hAnsi="Arial" w:cs="Arial"/>
          <w:sz w:val="24"/>
          <w:szCs w:val="24"/>
          <w:lang w:val="es-ES"/>
        </w:rPr>
        <w:t>mismo</w:t>
      </w:r>
      <w:r w:rsidR="002731E5">
        <w:rPr>
          <w:rFonts w:ascii="Arial" w:hAnsi="Arial" w:cs="Arial"/>
          <w:sz w:val="24"/>
          <w:szCs w:val="24"/>
          <w:lang w:val="es-ES"/>
        </w:rPr>
        <w:t xml:space="preserve"> se puede ver a continuación:</w:t>
      </w:r>
    </w:p>
    <w:p w14:paraId="03C1FC92" w14:textId="77777777" w:rsidR="002731E5" w:rsidRDefault="002731E5" w:rsidP="00FD096B">
      <w:pPr>
        <w:spacing w:before="20" w:after="20"/>
        <w:rPr>
          <w:rFonts w:ascii="Arial" w:hAnsi="Arial" w:cs="Arial"/>
          <w:sz w:val="24"/>
          <w:szCs w:val="24"/>
          <w:lang w:val="es-ES"/>
        </w:rPr>
      </w:pPr>
      <w:r>
        <w:rPr>
          <w:rFonts w:ascii="Arial" w:hAnsi="Arial" w:cs="Arial"/>
          <w:sz w:val="24"/>
          <w:szCs w:val="24"/>
          <w:lang w:val="es-ES"/>
        </w:rPr>
        <w:tab/>
      </w:r>
    </w:p>
    <w:p w14:paraId="440322B0" w14:textId="77777777" w:rsidR="002731E5" w:rsidRPr="001823B3" w:rsidRDefault="002731E5" w:rsidP="00FD096B">
      <w:pPr>
        <w:spacing w:before="20" w:after="20"/>
        <w:rPr>
          <w:rFonts w:ascii="Courier New" w:hAnsi="Courier New" w:cs="Courier New"/>
          <w:sz w:val="24"/>
          <w:szCs w:val="24"/>
          <w:lang w:val="en-US"/>
        </w:rPr>
      </w:pPr>
      <w:r>
        <w:rPr>
          <w:rFonts w:ascii="Arial" w:hAnsi="Arial" w:cs="Arial"/>
          <w:sz w:val="24"/>
          <w:szCs w:val="24"/>
          <w:lang w:val="es-ES"/>
        </w:rPr>
        <w:tab/>
      </w:r>
      <w:proofErr w:type="gramStart"/>
      <w:r w:rsidRPr="001823B3">
        <w:rPr>
          <w:rFonts w:ascii="Courier New" w:hAnsi="Courier New" w:cs="Courier New"/>
          <w:sz w:val="24"/>
          <w:szCs w:val="24"/>
          <w:lang w:val="en-US"/>
        </w:rPr>
        <w:t>plot(</w:t>
      </w:r>
      <w:proofErr w:type="gramEnd"/>
      <w:r w:rsidRPr="001823B3">
        <w:rPr>
          <w:rFonts w:ascii="Courier New" w:hAnsi="Courier New" w:cs="Courier New"/>
          <w:sz w:val="24"/>
          <w:szCs w:val="24"/>
          <w:lang w:val="en-US"/>
        </w:rPr>
        <w:t>z);</w:t>
      </w:r>
    </w:p>
    <w:p w14:paraId="475695E0" w14:textId="77777777" w:rsidR="002731E5" w:rsidRPr="001823B3" w:rsidRDefault="002731E5" w:rsidP="00FD096B">
      <w:pPr>
        <w:spacing w:before="20" w:after="20"/>
        <w:rPr>
          <w:rFonts w:ascii="Courier New" w:hAnsi="Courier New" w:cs="Courier New"/>
          <w:sz w:val="24"/>
          <w:szCs w:val="24"/>
          <w:lang w:val="en-US"/>
        </w:rPr>
      </w:pPr>
      <w:r w:rsidRPr="001823B3">
        <w:rPr>
          <w:rFonts w:ascii="Courier New" w:hAnsi="Courier New" w:cs="Courier New"/>
          <w:sz w:val="24"/>
          <w:szCs w:val="24"/>
          <w:lang w:val="en-US"/>
        </w:rPr>
        <w:tab/>
      </w:r>
      <w:proofErr w:type="gramStart"/>
      <w:r w:rsidRPr="001823B3">
        <w:rPr>
          <w:rFonts w:ascii="Courier New" w:hAnsi="Courier New" w:cs="Courier New"/>
          <w:sz w:val="24"/>
          <w:szCs w:val="24"/>
          <w:lang w:val="en-US"/>
        </w:rPr>
        <w:t>axis(</w:t>
      </w:r>
      <w:proofErr w:type="gramEnd"/>
      <w:r w:rsidRPr="001823B3">
        <w:rPr>
          <w:rFonts w:ascii="Courier New" w:hAnsi="Courier New" w:cs="Courier New"/>
          <w:sz w:val="24"/>
          <w:szCs w:val="24"/>
          <w:lang w:val="en-US"/>
        </w:rPr>
        <w:t>[0 1000 -1 1]);</w:t>
      </w:r>
    </w:p>
    <w:p w14:paraId="5FC08758" w14:textId="77777777" w:rsidR="002731E5" w:rsidRPr="001823B3" w:rsidRDefault="002731E5" w:rsidP="00FD096B">
      <w:pPr>
        <w:spacing w:before="20" w:after="20"/>
        <w:rPr>
          <w:rFonts w:ascii="Courier New" w:hAnsi="Courier New" w:cs="Courier New"/>
          <w:sz w:val="24"/>
          <w:szCs w:val="24"/>
          <w:lang w:val="en-US"/>
        </w:rPr>
      </w:pPr>
      <w:r w:rsidRPr="001823B3">
        <w:rPr>
          <w:rFonts w:ascii="Courier New" w:hAnsi="Courier New" w:cs="Courier New"/>
          <w:sz w:val="24"/>
          <w:szCs w:val="24"/>
          <w:lang w:val="en-US"/>
        </w:rPr>
        <w:tab/>
      </w:r>
      <w:proofErr w:type="gramStart"/>
      <w:r w:rsidRPr="001823B3">
        <w:rPr>
          <w:rFonts w:ascii="Courier New" w:hAnsi="Courier New" w:cs="Courier New"/>
          <w:sz w:val="24"/>
          <w:szCs w:val="24"/>
          <w:lang w:val="en-US"/>
        </w:rPr>
        <w:t>grid</w:t>
      </w:r>
      <w:proofErr w:type="gramEnd"/>
      <w:r w:rsidRPr="001823B3">
        <w:rPr>
          <w:rFonts w:ascii="Courier New" w:hAnsi="Courier New" w:cs="Courier New"/>
          <w:sz w:val="24"/>
          <w:szCs w:val="24"/>
          <w:lang w:val="en-US"/>
        </w:rPr>
        <w:t xml:space="preserve"> on;</w:t>
      </w:r>
    </w:p>
    <w:p w14:paraId="7815140E" w14:textId="77777777" w:rsidR="002731E5" w:rsidRPr="001823B3" w:rsidRDefault="002731E5" w:rsidP="00FD096B">
      <w:pPr>
        <w:spacing w:before="20" w:after="20"/>
        <w:rPr>
          <w:rFonts w:ascii="Courier New" w:hAnsi="Courier New" w:cs="Courier New"/>
          <w:sz w:val="24"/>
          <w:szCs w:val="24"/>
          <w:lang w:val="en-US"/>
        </w:rPr>
      </w:pPr>
      <w:r w:rsidRPr="001823B3">
        <w:rPr>
          <w:rFonts w:ascii="Courier New" w:hAnsi="Courier New" w:cs="Courier New"/>
          <w:sz w:val="24"/>
          <w:szCs w:val="24"/>
          <w:lang w:val="en-US"/>
        </w:rPr>
        <w:lastRenderedPageBreak/>
        <w:tab/>
      </w:r>
      <w:proofErr w:type="gramStart"/>
      <w:r w:rsidRPr="001823B3">
        <w:rPr>
          <w:rFonts w:ascii="Courier New" w:hAnsi="Courier New" w:cs="Courier New"/>
          <w:sz w:val="24"/>
          <w:szCs w:val="24"/>
          <w:lang w:val="en-US"/>
        </w:rPr>
        <w:t>title(</w:t>
      </w:r>
      <w:proofErr w:type="spellStart"/>
      <w:proofErr w:type="gramEnd"/>
      <w:r w:rsidRPr="001823B3">
        <w:rPr>
          <w:rFonts w:ascii="Courier New" w:hAnsi="Courier New" w:cs="Courier New"/>
          <w:sz w:val="24"/>
          <w:szCs w:val="24"/>
          <w:lang w:val="en-US"/>
        </w:rPr>
        <w:t>sprintf</w:t>
      </w:r>
      <w:proofErr w:type="spellEnd"/>
      <w:r w:rsidRPr="001823B3">
        <w:rPr>
          <w:rFonts w:ascii="Courier New" w:hAnsi="Courier New" w:cs="Courier New"/>
          <w:sz w:val="24"/>
          <w:szCs w:val="24"/>
          <w:lang w:val="en-US"/>
        </w:rPr>
        <w:t>('a = %0.3f \t b = %0.3f',a,b));</w:t>
      </w:r>
    </w:p>
    <w:p w14:paraId="5BAF5C2A" w14:textId="77777777" w:rsidR="002731E5" w:rsidRPr="001823B3" w:rsidRDefault="002731E5" w:rsidP="00FD096B">
      <w:pPr>
        <w:spacing w:before="20" w:after="20"/>
        <w:rPr>
          <w:rFonts w:ascii="Courier New" w:hAnsi="Courier New" w:cs="Courier New"/>
          <w:sz w:val="24"/>
          <w:szCs w:val="24"/>
          <w:lang w:val="es-ES"/>
        </w:rPr>
      </w:pPr>
      <w:r w:rsidRPr="001823B3">
        <w:rPr>
          <w:rFonts w:ascii="Courier New" w:hAnsi="Courier New" w:cs="Courier New"/>
          <w:sz w:val="24"/>
          <w:szCs w:val="24"/>
          <w:lang w:val="en-US"/>
        </w:rPr>
        <w:tab/>
      </w:r>
      <w:proofErr w:type="gramStart"/>
      <w:r w:rsidRPr="001823B3">
        <w:rPr>
          <w:rFonts w:ascii="Courier New" w:hAnsi="Courier New" w:cs="Courier New"/>
          <w:sz w:val="24"/>
          <w:szCs w:val="24"/>
          <w:lang w:val="es-ES"/>
        </w:rPr>
        <w:t>pause(</w:t>
      </w:r>
      <w:proofErr w:type="gramEnd"/>
      <w:r w:rsidRPr="001823B3">
        <w:rPr>
          <w:rFonts w:ascii="Courier New" w:hAnsi="Courier New" w:cs="Courier New"/>
          <w:sz w:val="24"/>
          <w:szCs w:val="24"/>
          <w:lang w:val="es-ES"/>
        </w:rPr>
        <w:t>0.1);</w:t>
      </w:r>
    </w:p>
    <w:p w14:paraId="716F937E" w14:textId="77777777" w:rsidR="00A778FB" w:rsidRDefault="00A778FB" w:rsidP="00FD096B">
      <w:pPr>
        <w:spacing w:before="20" w:after="20"/>
        <w:rPr>
          <w:rFonts w:ascii="Arial" w:hAnsi="Arial" w:cs="Arial"/>
          <w:sz w:val="24"/>
          <w:szCs w:val="24"/>
          <w:lang w:val="es-ES"/>
        </w:rPr>
      </w:pPr>
    </w:p>
    <w:p w14:paraId="607A399D" w14:textId="16186AB0" w:rsidR="00A21CB1" w:rsidRDefault="0014625F" w:rsidP="00825695">
      <w:pPr>
        <w:spacing w:before="20" w:after="20"/>
        <w:jc w:val="both"/>
        <w:rPr>
          <w:rFonts w:ascii="Arial" w:hAnsi="Arial" w:cs="Arial"/>
          <w:sz w:val="24"/>
          <w:szCs w:val="24"/>
          <w:lang w:val="es-ES"/>
        </w:rPr>
      </w:pPr>
      <w:r>
        <w:rPr>
          <w:rFonts w:ascii="Arial" w:hAnsi="Arial" w:cs="Arial"/>
          <w:sz w:val="24"/>
          <w:szCs w:val="24"/>
          <w:lang w:val="es-ES"/>
        </w:rPr>
        <w:tab/>
        <w:t xml:space="preserve">Al ejecutar el código </w:t>
      </w:r>
      <w:r>
        <w:rPr>
          <w:rFonts w:ascii="Arial" w:hAnsi="Arial" w:cs="Arial"/>
          <w:i/>
          <w:sz w:val="24"/>
          <w:szCs w:val="24"/>
          <w:lang w:val="es-ES"/>
        </w:rPr>
        <w:t xml:space="preserve">ejemplo 1 </w:t>
      </w:r>
      <w:r>
        <w:rPr>
          <w:rFonts w:ascii="Arial" w:hAnsi="Arial" w:cs="Arial"/>
          <w:sz w:val="24"/>
          <w:szCs w:val="24"/>
          <w:lang w:val="es-ES"/>
        </w:rPr>
        <w:t xml:space="preserve">junto con el agregado del motor </w:t>
      </w:r>
      <w:proofErr w:type="spellStart"/>
      <w:r>
        <w:rPr>
          <w:rFonts w:ascii="Arial" w:hAnsi="Arial" w:cs="Arial"/>
          <w:i/>
          <w:sz w:val="24"/>
          <w:szCs w:val="24"/>
          <w:lang w:val="es-ES"/>
        </w:rPr>
        <w:t>Engine</w:t>
      </w:r>
      <w:proofErr w:type="spellEnd"/>
      <w:r>
        <w:rPr>
          <w:rFonts w:ascii="Arial" w:hAnsi="Arial" w:cs="Arial"/>
          <w:i/>
          <w:sz w:val="24"/>
          <w:szCs w:val="24"/>
          <w:lang w:val="es-ES"/>
        </w:rPr>
        <w:t xml:space="preserve">, </w:t>
      </w:r>
      <w:r>
        <w:rPr>
          <w:rFonts w:ascii="Arial" w:hAnsi="Arial" w:cs="Arial"/>
          <w:sz w:val="24"/>
          <w:szCs w:val="24"/>
          <w:lang w:val="es-ES"/>
        </w:rPr>
        <w:t xml:space="preserve">se obtienen la aplicación </w:t>
      </w:r>
      <w:r w:rsidR="00A21CB1">
        <w:rPr>
          <w:rFonts w:ascii="Arial" w:hAnsi="Arial" w:cs="Arial"/>
          <w:sz w:val="24"/>
          <w:szCs w:val="24"/>
          <w:lang w:val="es-ES"/>
        </w:rPr>
        <w:t xml:space="preserve">mostrada en la </w:t>
      </w:r>
      <w:r w:rsidR="00A21CB1" w:rsidRPr="004645C9">
        <w:rPr>
          <w:rFonts w:ascii="Arial" w:hAnsi="Arial" w:cs="Arial"/>
          <w:sz w:val="24"/>
          <w:szCs w:val="24"/>
          <w:lang w:val="es-ES"/>
        </w:rPr>
        <w:fldChar w:fldCharType="begin"/>
      </w:r>
      <w:r w:rsidR="00A21CB1" w:rsidRPr="004645C9">
        <w:rPr>
          <w:rFonts w:ascii="Arial" w:hAnsi="Arial" w:cs="Arial"/>
          <w:sz w:val="24"/>
          <w:szCs w:val="24"/>
          <w:lang w:val="es-ES"/>
        </w:rPr>
        <w:instrText xml:space="preserve"> REF _Ref462335927 \h  \* MERGEFORMAT </w:instrText>
      </w:r>
      <w:r w:rsidR="00A21CB1" w:rsidRPr="004645C9">
        <w:rPr>
          <w:rFonts w:ascii="Arial" w:hAnsi="Arial" w:cs="Arial"/>
          <w:sz w:val="24"/>
          <w:szCs w:val="24"/>
          <w:lang w:val="es-ES"/>
        </w:rPr>
      </w:r>
      <w:r w:rsidR="00A21CB1" w:rsidRPr="004645C9">
        <w:rPr>
          <w:rFonts w:ascii="Arial" w:hAnsi="Arial" w:cs="Arial"/>
          <w:sz w:val="24"/>
          <w:szCs w:val="24"/>
          <w:lang w:val="es-ES"/>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22</w:t>
      </w:r>
      <w:r w:rsidR="00A21CB1" w:rsidRPr="004645C9">
        <w:rPr>
          <w:rFonts w:ascii="Arial" w:hAnsi="Arial" w:cs="Arial"/>
          <w:sz w:val="24"/>
          <w:szCs w:val="24"/>
          <w:lang w:val="es-ES"/>
        </w:rPr>
        <w:fldChar w:fldCharType="end"/>
      </w:r>
      <w:r w:rsidR="005A0982">
        <w:rPr>
          <w:rFonts w:ascii="Arial" w:hAnsi="Arial" w:cs="Arial"/>
          <w:sz w:val="24"/>
          <w:szCs w:val="24"/>
          <w:lang w:val="es-ES"/>
        </w:rPr>
        <w:t xml:space="preserve">. Luego al presionar </w:t>
      </w:r>
      <w:r w:rsidR="00A21CB1">
        <w:rPr>
          <w:rFonts w:ascii="Arial" w:hAnsi="Arial" w:cs="Arial"/>
          <w:sz w:val="24"/>
          <w:szCs w:val="24"/>
          <w:lang w:val="es-ES"/>
        </w:rPr>
        <w:t>el botón “</w:t>
      </w:r>
      <w:r w:rsidR="00A21CB1" w:rsidRPr="00A21CB1">
        <w:rPr>
          <w:rFonts w:ascii="Arial" w:hAnsi="Arial" w:cs="Arial"/>
          <w:i/>
          <w:sz w:val="24"/>
          <w:szCs w:val="24"/>
          <w:lang w:val="es-ES"/>
        </w:rPr>
        <w:t>Graficar</w:t>
      </w:r>
      <w:r w:rsidR="00A21CB1">
        <w:rPr>
          <w:rFonts w:ascii="Arial" w:hAnsi="Arial" w:cs="Arial"/>
          <w:sz w:val="24"/>
          <w:szCs w:val="24"/>
          <w:lang w:val="es-ES"/>
        </w:rPr>
        <w:t xml:space="preserve">” </w:t>
      </w:r>
      <w:r>
        <w:rPr>
          <w:rFonts w:ascii="Arial" w:hAnsi="Arial" w:cs="Arial"/>
          <w:sz w:val="24"/>
          <w:szCs w:val="24"/>
          <w:lang w:val="es-ES"/>
        </w:rPr>
        <w:t xml:space="preserve"> </w:t>
      </w:r>
      <w:r w:rsidR="005A0982">
        <w:rPr>
          <w:rFonts w:ascii="Arial" w:hAnsi="Arial" w:cs="Arial"/>
          <w:sz w:val="24"/>
          <w:szCs w:val="24"/>
          <w:lang w:val="es-ES"/>
        </w:rPr>
        <w:t>co</w:t>
      </w:r>
      <w:r w:rsidR="004645C9">
        <w:rPr>
          <w:rFonts w:ascii="Arial" w:hAnsi="Arial" w:cs="Arial"/>
          <w:sz w:val="24"/>
          <w:szCs w:val="24"/>
          <w:lang w:val="es-ES"/>
        </w:rPr>
        <w:t>mienza a generar la gráfica. Las</w:t>
      </w:r>
      <w:r w:rsidR="005A0982">
        <w:rPr>
          <w:rFonts w:ascii="Arial" w:hAnsi="Arial" w:cs="Arial"/>
          <w:sz w:val="24"/>
          <w:szCs w:val="24"/>
          <w:lang w:val="es-ES"/>
        </w:rPr>
        <w:t xml:space="preserve"> </w:t>
      </w:r>
      <w:r w:rsidR="005A0982" w:rsidRPr="004645C9">
        <w:rPr>
          <w:rFonts w:ascii="Arial" w:hAnsi="Arial" w:cs="Arial"/>
          <w:sz w:val="24"/>
          <w:szCs w:val="24"/>
          <w:lang w:val="es-ES"/>
        </w:rPr>
        <w:fldChar w:fldCharType="begin"/>
      </w:r>
      <w:r w:rsidR="005A0982" w:rsidRPr="004645C9">
        <w:rPr>
          <w:rFonts w:ascii="Arial" w:hAnsi="Arial" w:cs="Arial"/>
          <w:sz w:val="24"/>
          <w:szCs w:val="24"/>
          <w:lang w:val="es-ES"/>
        </w:rPr>
        <w:instrText xml:space="preserve"> REF _Ref462338246 \h  \* MERGEFORMAT </w:instrText>
      </w:r>
      <w:r w:rsidR="005A0982" w:rsidRPr="004645C9">
        <w:rPr>
          <w:rFonts w:ascii="Arial" w:hAnsi="Arial" w:cs="Arial"/>
          <w:sz w:val="24"/>
          <w:szCs w:val="24"/>
          <w:lang w:val="es-ES"/>
        </w:rPr>
      </w:r>
      <w:r w:rsidR="005A0982" w:rsidRPr="004645C9">
        <w:rPr>
          <w:rFonts w:ascii="Arial" w:hAnsi="Arial" w:cs="Arial"/>
          <w:sz w:val="24"/>
          <w:szCs w:val="24"/>
          <w:lang w:val="es-ES"/>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23</w:t>
      </w:r>
      <w:r w:rsidR="005A0982" w:rsidRPr="004645C9">
        <w:rPr>
          <w:rFonts w:ascii="Arial" w:hAnsi="Arial" w:cs="Arial"/>
          <w:sz w:val="24"/>
          <w:szCs w:val="24"/>
          <w:lang w:val="es-ES"/>
        </w:rPr>
        <w:fldChar w:fldCharType="end"/>
      </w:r>
      <w:r w:rsidR="005A0982" w:rsidRPr="004645C9">
        <w:rPr>
          <w:rFonts w:ascii="Arial" w:hAnsi="Arial" w:cs="Arial"/>
          <w:sz w:val="24"/>
          <w:szCs w:val="24"/>
          <w:lang w:val="es-ES"/>
        </w:rPr>
        <w:t xml:space="preserve"> y </w:t>
      </w:r>
      <w:r w:rsidR="005A0982" w:rsidRPr="004645C9">
        <w:rPr>
          <w:rFonts w:ascii="Arial" w:hAnsi="Arial" w:cs="Arial"/>
          <w:sz w:val="24"/>
          <w:szCs w:val="24"/>
          <w:lang w:val="es-ES"/>
        </w:rPr>
        <w:fldChar w:fldCharType="begin"/>
      </w:r>
      <w:r w:rsidR="005A0982" w:rsidRPr="004645C9">
        <w:rPr>
          <w:rFonts w:ascii="Arial" w:hAnsi="Arial" w:cs="Arial"/>
          <w:sz w:val="24"/>
          <w:szCs w:val="24"/>
          <w:lang w:val="es-ES"/>
        </w:rPr>
        <w:instrText xml:space="preserve"> REF _Ref462338264 \h  \* MERGEFORMAT </w:instrText>
      </w:r>
      <w:r w:rsidR="005A0982" w:rsidRPr="004645C9">
        <w:rPr>
          <w:rFonts w:ascii="Arial" w:hAnsi="Arial" w:cs="Arial"/>
          <w:sz w:val="24"/>
          <w:szCs w:val="24"/>
          <w:lang w:val="es-ES"/>
        </w:rPr>
      </w:r>
      <w:r w:rsidR="005A0982" w:rsidRPr="004645C9">
        <w:rPr>
          <w:rFonts w:ascii="Arial" w:hAnsi="Arial" w:cs="Arial"/>
          <w:sz w:val="24"/>
          <w:szCs w:val="24"/>
          <w:lang w:val="es-ES"/>
        </w:rPr>
        <w:fldChar w:fldCharType="separate"/>
      </w:r>
      <w:r w:rsidR="004645C9" w:rsidRPr="004645C9">
        <w:rPr>
          <w:rFonts w:ascii="Arial" w:hAnsi="Arial" w:cs="Arial"/>
          <w:noProof/>
          <w:sz w:val="24"/>
          <w:szCs w:val="24"/>
        </w:rPr>
        <w:t>Figura</w:t>
      </w:r>
      <w:r w:rsidR="004645C9">
        <w:t xml:space="preserve"> </w:t>
      </w:r>
      <w:r w:rsidR="004645C9" w:rsidRPr="004645C9">
        <w:rPr>
          <w:rFonts w:ascii="Arial" w:hAnsi="Arial" w:cs="Arial"/>
          <w:noProof/>
          <w:sz w:val="24"/>
          <w:szCs w:val="24"/>
        </w:rPr>
        <w:t>24</w:t>
      </w:r>
      <w:r w:rsidR="005A0982" w:rsidRPr="004645C9">
        <w:rPr>
          <w:rFonts w:ascii="Arial" w:hAnsi="Arial" w:cs="Arial"/>
          <w:sz w:val="24"/>
          <w:szCs w:val="24"/>
          <w:lang w:val="es-ES"/>
        </w:rPr>
        <w:fldChar w:fldCharType="end"/>
      </w:r>
      <w:r w:rsidR="005A0982">
        <w:rPr>
          <w:rFonts w:ascii="Arial" w:hAnsi="Arial" w:cs="Arial"/>
          <w:sz w:val="24"/>
          <w:szCs w:val="24"/>
          <w:lang w:val="es-ES"/>
        </w:rPr>
        <w:t xml:space="preserve"> muestran la misma, capturada en</w:t>
      </w:r>
      <w:r w:rsidR="00A21CB1">
        <w:rPr>
          <w:rFonts w:ascii="Arial" w:hAnsi="Arial" w:cs="Arial"/>
          <w:sz w:val="24"/>
          <w:szCs w:val="24"/>
          <w:lang w:val="es-ES"/>
        </w:rPr>
        <w:t xml:space="preserve"> diferentes instantes de tiempo:</w:t>
      </w:r>
    </w:p>
    <w:p w14:paraId="4C012B27" w14:textId="77777777" w:rsidR="00A21CB1" w:rsidRDefault="00A21CB1" w:rsidP="00FD096B">
      <w:pPr>
        <w:spacing w:before="20" w:after="20"/>
        <w:rPr>
          <w:rFonts w:ascii="Arial" w:hAnsi="Arial" w:cs="Arial"/>
          <w:sz w:val="24"/>
          <w:szCs w:val="24"/>
          <w:lang w:val="es-ES"/>
        </w:rPr>
      </w:pPr>
    </w:p>
    <w:p w14:paraId="63E15F51" w14:textId="77777777" w:rsidR="00A21CB1" w:rsidRDefault="00A21CB1" w:rsidP="00FD096B">
      <w:pPr>
        <w:keepNext/>
        <w:spacing w:before="20" w:after="20"/>
        <w:jc w:val="center"/>
      </w:pPr>
      <w:r>
        <w:rPr>
          <w:noProof/>
          <w:lang w:val="es-ES" w:eastAsia="es-ES"/>
        </w:rPr>
        <w:drawing>
          <wp:inline distT="0" distB="0" distL="0" distR="0" wp14:anchorId="128D16A6" wp14:editId="5A7D181D">
            <wp:extent cx="2809875" cy="2837880"/>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097" cy="2838104"/>
                    </a:xfrm>
                    <a:prstGeom prst="rect">
                      <a:avLst/>
                    </a:prstGeom>
                  </pic:spPr>
                </pic:pic>
              </a:graphicData>
            </a:graphic>
          </wp:inline>
        </w:drawing>
      </w:r>
    </w:p>
    <w:p w14:paraId="581292B2" w14:textId="77777777" w:rsidR="00A21CB1" w:rsidRPr="00A21CB1" w:rsidRDefault="00A21CB1" w:rsidP="00FD096B">
      <w:pPr>
        <w:pStyle w:val="Descripcin"/>
        <w:spacing w:before="20" w:after="20"/>
        <w:jc w:val="center"/>
        <w:rPr>
          <w:rFonts w:ascii="Arial" w:hAnsi="Arial" w:cs="Arial"/>
          <w:sz w:val="24"/>
          <w:szCs w:val="24"/>
          <w:lang w:val="es-ES"/>
        </w:rPr>
      </w:pPr>
      <w:bookmarkStart w:id="64" w:name="_Ref462335927"/>
      <w:bookmarkStart w:id="65" w:name="_Toc465465578"/>
      <w:r>
        <w:t xml:space="preserve">Figura </w:t>
      </w:r>
      <w:r>
        <w:fldChar w:fldCharType="begin"/>
      </w:r>
      <w:r>
        <w:instrText xml:space="preserve"> SEQ Figura \* ARABIC </w:instrText>
      </w:r>
      <w:r>
        <w:fldChar w:fldCharType="separate"/>
      </w:r>
      <w:r w:rsidR="003F5D41">
        <w:rPr>
          <w:noProof/>
        </w:rPr>
        <w:t>22</w:t>
      </w:r>
      <w:r>
        <w:fldChar w:fldCharType="end"/>
      </w:r>
      <w:bookmarkEnd w:id="64"/>
      <w:r w:rsidR="005A0982">
        <w:t>: Aplicación</w:t>
      </w:r>
      <w:r>
        <w:t xml:space="preserve"> ejemplo 1 modificada con </w:t>
      </w:r>
      <w:proofErr w:type="spellStart"/>
      <w:r>
        <w:t>engine</w:t>
      </w:r>
      <w:bookmarkEnd w:id="65"/>
      <w:proofErr w:type="spellEnd"/>
    </w:p>
    <w:p w14:paraId="5B92A28F" w14:textId="77777777" w:rsidR="00606A70" w:rsidRDefault="00606A7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sz w:val="19"/>
          <w:szCs w:val="19"/>
          <w:lang w:val="es-ES"/>
        </w:rPr>
        <w:tab/>
      </w:r>
      <w:r>
        <w:rPr>
          <w:rFonts w:ascii="Consolas" w:hAnsi="Consolas" w:cs="Consolas"/>
          <w:sz w:val="19"/>
          <w:szCs w:val="19"/>
          <w:lang w:val="es-ES"/>
        </w:rPr>
        <w:tab/>
      </w:r>
    </w:p>
    <w:p w14:paraId="2373375F" w14:textId="77777777" w:rsidR="005A0982" w:rsidRDefault="005A0982" w:rsidP="00FD096B">
      <w:pPr>
        <w:keepNext/>
        <w:spacing w:before="20" w:after="20"/>
        <w:jc w:val="center"/>
      </w:pPr>
      <w:r>
        <w:rPr>
          <w:noProof/>
          <w:lang w:val="es-ES" w:eastAsia="es-ES"/>
        </w:rPr>
        <w:drawing>
          <wp:inline distT="0" distB="0" distL="0" distR="0" wp14:anchorId="311766C7" wp14:editId="3427E928">
            <wp:extent cx="4391025" cy="3902284"/>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833" cy="3932329"/>
                    </a:xfrm>
                    <a:prstGeom prst="rect">
                      <a:avLst/>
                    </a:prstGeom>
                  </pic:spPr>
                </pic:pic>
              </a:graphicData>
            </a:graphic>
          </wp:inline>
        </w:drawing>
      </w:r>
    </w:p>
    <w:p w14:paraId="161FEED0" w14:textId="77777777" w:rsidR="00153421" w:rsidRDefault="005A0982" w:rsidP="00FD096B">
      <w:pPr>
        <w:pStyle w:val="Descripcin"/>
        <w:spacing w:before="20" w:after="20"/>
        <w:jc w:val="center"/>
      </w:pPr>
      <w:bookmarkStart w:id="66" w:name="_Ref462338246"/>
      <w:bookmarkStart w:id="67" w:name="_Toc465465579"/>
      <w:r>
        <w:t xml:space="preserve">Figura </w:t>
      </w:r>
      <w:r>
        <w:fldChar w:fldCharType="begin"/>
      </w:r>
      <w:r>
        <w:instrText xml:space="preserve"> SEQ Figura \* ARABIC </w:instrText>
      </w:r>
      <w:r>
        <w:fldChar w:fldCharType="separate"/>
      </w:r>
      <w:r w:rsidR="003F5D41">
        <w:rPr>
          <w:noProof/>
        </w:rPr>
        <w:t>23</w:t>
      </w:r>
      <w:r>
        <w:fldChar w:fldCharType="end"/>
      </w:r>
      <w:bookmarkEnd w:id="66"/>
      <w:r>
        <w:t>: Grafica 1 de programa ejemplo 1</w:t>
      </w:r>
      <w:bookmarkEnd w:id="67"/>
    </w:p>
    <w:p w14:paraId="621956FC" w14:textId="77777777" w:rsidR="005A0982" w:rsidRPr="005A0982" w:rsidRDefault="005A0982" w:rsidP="00FD096B">
      <w:pPr>
        <w:spacing w:before="20" w:after="20"/>
      </w:pPr>
    </w:p>
    <w:p w14:paraId="012AEEF2" w14:textId="77777777" w:rsidR="005A0982" w:rsidRDefault="005A0982" w:rsidP="00FD096B">
      <w:pPr>
        <w:keepNext/>
        <w:spacing w:before="20" w:after="20"/>
        <w:jc w:val="center"/>
      </w:pPr>
      <w:r>
        <w:rPr>
          <w:rFonts w:ascii="Arial" w:hAnsi="Arial" w:cs="Arial"/>
          <w:b/>
          <w:noProof/>
          <w:sz w:val="32"/>
          <w:szCs w:val="24"/>
          <w:lang w:val="es-ES" w:eastAsia="es-ES"/>
        </w:rPr>
        <w:drawing>
          <wp:inline distT="0" distB="0" distL="0" distR="0" wp14:anchorId="36666E76" wp14:editId="2A0E8105">
            <wp:extent cx="4391025" cy="3844990"/>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490" cy="3851527"/>
                    </a:xfrm>
                    <a:prstGeom prst="rect">
                      <a:avLst/>
                    </a:prstGeom>
                    <a:noFill/>
                    <a:ln>
                      <a:noFill/>
                    </a:ln>
                  </pic:spPr>
                </pic:pic>
              </a:graphicData>
            </a:graphic>
          </wp:inline>
        </w:drawing>
      </w:r>
    </w:p>
    <w:p w14:paraId="7019DA11" w14:textId="35DF0B6D" w:rsidR="00153421" w:rsidRDefault="005A0982" w:rsidP="001823B3">
      <w:pPr>
        <w:pStyle w:val="Descripcin"/>
        <w:spacing w:before="20" w:after="20"/>
        <w:jc w:val="center"/>
      </w:pPr>
      <w:bookmarkStart w:id="68" w:name="_Ref462338264"/>
      <w:bookmarkStart w:id="69" w:name="_Toc465465580"/>
      <w:r>
        <w:t xml:space="preserve">Figura </w:t>
      </w:r>
      <w:r>
        <w:fldChar w:fldCharType="begin"/>
      </w:r>
      <w:r>
        <w:instrText xml:space="preserve"> SEQ Figura \* ARABIC </w:instrText>
      </w:r>
      <w:r>
        <w:fldChar w:fldCharType="separate"/>
      </w:r>
      <w:r w:rsidR="003F5D41">
        <w:rPr>
          <w:noProof/>
        </w:rPr>
        <w:t>24</w:t>
      </w:r>
      <w:r>
        <w:fldChar w:fldCharType="end"/>
      </w:r>
      <w:bookmarkEnd w:id="68"/>
      <w:r>
        <w:t>: Grafica 2</w:t>
      </w:r>
      <w:r w:rsidRPr="00EA5A9D">
        <w:t xml:space="preserve"> de programa ejemplo 1</w:t>
      </w:r>
      <w:bookmarkEnd w:id="69"/>
    </w:p>
    <w:p w14:paraId="09785D8F" w14:textId="77777777" w:rsidR="001823B3" w:rsidRPr="001823B3" w:rsidRDefault="001823B3" w:rsidP="001823B3"/>
    <w:p w14:paraId="2ACFACEC" w14:textId="76018F95" w:rsidR="00153421" w:rsidRDefault="007A6F6C" w:rsidP="00825695">
      <w:pPr>
        <w:spacing w:before="20" w:after="20"/>
        <w:jc w:val="both"/>
        <w:rPr>
          <w:rFonts w:ascii="Arial" w:hAnsi="Arial" w:cs="Arial"/>
          <w:b/>
          <w:sz w:val="24"/>
          <w:szCs w:val="24"/>
        </w:rPr>
      </w:pPr>
      <w:r w:rsidRPr="007A6F6C">
        <w:rPr>
          <w:rFonts w:ascii="Arial" w:hAnsi="Arial" w:cs="Arial"/>
          <w:b/>
          <w:sz w:val="24"/>
          <w:szCs w:val="24"/>
        </w:rPr>
        <w:t>3.3.3</w:t>
      </w:r>
      <w:r>
        <w:rPr>
          <w:rFonts w:ascii="Arial" w:hAnsi="Arial" w:cs="Arial"/>
          <w:b/>
          <w:sz w:val="24"/>
          <w:szCs w:val="24"/>
        </w:rPr>
        <w:t xml:space="preserve"> </w:t>
      </w:r>
      <w:r w:rsidR="0058037C">
        <w:rPr>
          <w:rFonts w:ascii="Arial" w:hAnsi="Arial" w:cs="Arial"/>
          <w:b/>
          <w:sz w:val="24"/>
          <w:szCs w:val="24"/>
        </w:rPr>
        <w:t>Modificación</w:t>
      </w:r>
      <w:r>
        <w:rPr>
          <w:rFonts w:ascii="Arial" w:hAnsi="Arial" w:cs="Arial"/>
          <w:b/>
          <w:sz w:val="24"/>
          <w:szCs w:val="24"/>
        </w:rPr>
        <w:t xml:space="preserve"> del programa “</w:t>
      </w:r>
      <w:proofErr w:type="spellStart"/>
      <w:r>
        <w:rPr>
          <w:rFonts w:ascii="Arial" w:hAnsi="Arial" w:cs="Arial"/>
          <w:b/>
          <w:sz w:val="24"/>
          <w:szCs w:val="24"/>
        </w:rPr>
        <w:t>St</w:t>
      </w:r>
      <w:r w:rsidR="001823B3">
        <w:rPr>
          <w:rFonts w:ascii="Arial" w:hAnsi="Arial" w:cs="Arial"/>
          <w:b/>
          <w:sz w:val="24"/>
          <w:szCs w:val="24"/>
        </w:rPr>
        <w:t>reamer</w:t>
      </w:r>
      <w:proofErr w:type="spellEnd"/>
      <w:r w:rsidR="001823B3">
        <w:rPr>
          <w:rFonts w:ascii="Arial" w:hAnsi="Arial" w:cs="Arial"/>
          <w:b/>
          <w:sz w:val="24"/>
          <w:szCs w:val="24"/>
        </w:rPr>
        <w:t>” para graficar los datos</w:t>
      </w:r>
    </w:p>
    <w:p w14:paraId="7C299F31" w14:textId="77777777" w:rsidR="007A6F6C" w:rsidRDefault="007A6F6C" w:rsidP="00825695">
      <w:pPr>
        <w:spacing w:before="20" w:after="20"/>
        <w:jc w:val="both"/>
        <w:rPr>
          <w:rFonts w:ascii="Arial" w:hAnsi="Arial" w:cs="Arial"/>
          <w:b/>
          <w:sz w:val="24"/>
          <w:szCs w:val="24"/>
        </w:rPr>
      </w:pPr>
    </w:p>
    <w:p w14:paraId="63CD0340" w14:textId="77777777" w:rsidR="007A6F6C" w:rsidRDefault="007A6F6C" w:rsidP="00825695">
      <w:pPr>
        <w:spacing w:before="20" w:after="20"/>
        <w:jc w:val="both"/>
        <w:rPr>
          <w:rFonts w:ascii="Arial" w:hAnsi="Arial" w:cs="Arial"/>
          <w:sz w:val="24"/>
          <w:szCs w:val="24"/>
        </w:rPr>
      </w:pPr>
      <w:r>
        <w:rPr>
          <w:rFonts w:ascii="Arial" w:hAnsi="Arial" w:cs="Arial"/>
          <w:sz w:val="24"/>
          <w:szCs w:val="24"/>
        </w:rPr>
        <w:tab/>
        <w:t>Como se describió en el sub capítulo 3.2.3, la aplicación “</w:t>
      </w:r>
      <w:proofErr w:type="spellStart"/>
      <w:r w:rsidRPr="007A6F6C">
        <w:rPr>
          <w:rFonts w:ascii="Arial" w:hAnsi="Arial" w:cs="Arial"/>
          <w:i/>
          <w:sz w:val="24"/>
          <w:szCs w:val="24"/>
        </w:rPr>
        <w:t>Streamer</w:t>
      </w:r>
      <w:proofErr w:type="spellEnd"/>
      <w:r>
        <w:rPr>
          <w:rFonts w:ascii="Arial" w:hAnsi="Arial" w:cs="Arial"/>
          <w:sz w:val="24"/>
          <w:szCs w:val="24"/>
        </w:rPr>
        <w:t xml:space="preserve">” de Cypress permite recibir, mediante distintas configuraciones, los datos que ingresan a través del puerto USB, de una forma eficiente. A este código, se lo modifico incluyendo el motor </w:t>
      </w:r>
      <w:r w:rsidRPr="007A6F6C">
        <w:rPr>
          <w:rFonts w:ascii="Arial" w:hAnsi="Arial" w:cs="Arial"/>
          <w:i/>
          <w:sz w:val="24"/>
          <w:szCs w:val="24"/>
        </w:rPr>
        <w:t>Engine</w:t>
      </w:r>
      <w:r>
        <w:rPr>
          <w:rFonts w:ascii="Arial" w:hAnsi="Arial" w:cs="Arial"/>
          <w:i/>
          <w:sz w:val="24"/>
          <w:szCs w:val="24"/>
        </w:rPr>
        <w:t xml:space="preserve"> </w:t>
      </w:r>
      <w:r>
        <w:rPr>
          <w:rFonts w:ascii="Arial" w:hAnsi="Arial" w:cs="Arial"/>
          <w:sz w:val="24"/>
          <w:szCs w:val="24"/>
        </w:rPr>
        <w:t>para poder graficar esos datos. A continuación se describen las modificaciones realizadas para lograr el propósito.</w:t>
      </w:r>
    </w:p>
    <w:p w14:paraId="4B02902E" w14:textId="77777777" w:rsidR="007A6F6C" w:rsidRDefault="007A6F6C" w:rsidP="00825695">
      <w:pPr>
        <w:spacing w:before="20" w:after="20"/>
        <w:jc w:val="both"/>
        <w:rPr>
          <w:rFonts w:ascii="Arial" w:hAnsi="Arial" w:cs="Arial"/>
          <w:sz w:val="24"/>
          <w:szCs w:val="24"/>
        </w:rPr>
      </w:pPr>
    </w:p>
    <w:p w14:paraId="3C621E10" w14:textId="77777777" w:rsidR="007A6F6C" w:rsidRDefault="007A6F6C" w:rsidP="00825695">
      <w:pPr>
        <w:spacing w:before="20" w:after="20"/>
        <w:jc w:val="both"/>
        <w:rPr>
          <w:rFonts w:ascii="Arial" w:hAnsi="Arial" w:cs="Arial"/>
          <w:sz w:val="24"/>
          <w:szCs w:val="24"/>
        </w:rPr>
      </w:pPr>
      <w:r>
        <w:rPr>
          <w:rFonts w:ascii="Arial" w:hAnsi="Arial" w:cs="Arial"/>
          <w:sz w:val="24"/>
          <w:szCs w:val="24"/>
        </w:rPr>
        <w:tab/>
        <w:t>En el código de “</w:t>
      </w:r>
      <w:proofErr w:type="spellStart"/>
      <w:r w:rsidRPr="007A6F6C">
        <w:rPr>
          <w:rFonts w:ascii="Arial" w:hAnsi="Arial" w:cs="Arial"/>
          <w:i/>
          <w:sz w:val="24"/>
          <w:szCs w:val="24"/>
        </w:rPr>
        <w:t>Streamer</w:t>
      </w:r>
      <w:proofErr w:type="spellEnd"/>
      <w:r>
        <w:rPr>
          <w:rFonts w:ascii="Arial" w:hAnsi="Arial" w:cs="Arial"/>
          <w:sz w:val="24"/>
          <w:szCs w:val="24"/>
        </w:rPr>
        <w:t>”, el bucle que recibe continuamente los paquetes, tiene una condición que es evaluada al final de cada recepción, la cual, verifica si se ha alcanzado la recepción de todos los paquetes que resultan de la elección de la cantidad de paquetes por transferencia multiplicado por la cantidad de paquetes en cola que se almacenan.</w:t>
      </w:r>
      <w:r w:rsidR="00D25B5C">
        <w:rPr>
          <w:rFonts w:ascii="Arial" w:hAnsi="Arial" w:cs="Arial"/>
          <w:sz w:val="24"/>
          <w:szCs w:val="24"/>
        </w:rPr>
        <w:t xml:space="preserve"> Cuando esta condición se cumple, se da por terminada la transferencia actual, se calcula la tasa de transferencia y la cantidad de bytes transmitidos. A prueba y error, se llegó a la </w:t>
      </w:r>
      <w:r w:rsidR="0058037C">
        <w:rPr>
          <w:rFonts w:ascii="Arial" w:hAnsi="Arial" w:cs="Arial"/>
          <w:sz w:val="24"/>
          <w:szCs w:val="24"/>
        </w:rPr>
        <w:t>conclusión</w:t>
      </w:r>
      <w:r w:rsidR="00D25B5C">
        <w:rPr>
          <w:rFonts w:ascii="Arial" w:hAnsi="Arial" w:cs="Arial"/>
          <w:sz w:val="24"/>
          <w:szCs w:val="24"/>
        </w:rPr>
        <w:t xml:space="preserve"> que para poder graficar correctamente los datos, la cantidad de datos que se reciben deben ser 16 paquetes por transferencia y 64 paquetes en cola. De esta forma se obtiene un programa estable entre la recepción de datos y la gráfica. Otras combinaciones para mayor tasa de datos hacían muy lento el programa y no permitía graficar correctamente.</w:t>
      </w:r>
    </w:p>
    <w:p w14:paraId="1B280E20" w14:textId="77777777" w:rsidR="00D25B5C" w:rsidRDefault="00D25B5C" w:rsidP="00825695">
      <w:pPr>
        <w:spacing w:before="20" w:after="20"/>
        <w:jc w:val="both"/>
        <w:rPr>
          <w:rFonts w:ascii="Arial" w:hAnsi="Arial" w:cs="Arial"/>
          <w:sz w:val="24"/>
          <w:szCs w:val="24"/>
        </w:rPr>
      </w:pPr>
    </w:p>
    <w:p w14:paraId="6AB2B1F2" w14:textId="77777777" w:rsidR="00D25B5C" w:rsidRDefault="00D25B5C" w:rsidP="00825695">
      <w:pPr>
        <w:spacing w:before="20" w:after="20"/>
        <w:jc w:val="both"/>
        <w:rPr>
          <w:rFonts w:ascii="Arial" w:hAnsi="Arial" w:cs="Arial"/>
          <w:sz w:val="24"/>
          <w:szCs w:val="24"/>
        </w:rPr>
      </w:pPr>
      <w:r>
        <w:rPr>
          <w:rFonts w:ascii="Arial" w:hAnsi="Arial" w:cs="Arial"/>
          <w:sz w:val="24"/>
          <w:szCs w:val="24"/>
        </w:rPr>
        <w:tab/>
        <w:t>A continuación</w:t>
      </w:r>
      <w:r w:rsidR="00C21457">
        <w:rPr>
          <w:rFonts w:ascii="Arial" w:hAnsi="Arial" w:cs="Arial"/>
          <w:sz w:val="24"/>
          <w:szCs w:val="24"/>
        </w:rPr>
        <w:t>,</w:t>
      </w:r>
      <w:r>
        <w:rPr>
          <w:rFonts w:ascii="Arial" w:hAnsi="Arial" w:cs="Arial"/>
          <w:sz w:val="24"/>
          <w:szCs w:val="24"/>
        </w:rPr>
        <w:t xml:space="preserve"> se muestra la modificación implementada en el código al final de la condición para obtener los datos recibidos:</w:t>
      </w:r>
    </w:p>
    <w:p w14:paraId="64618653" w14:textId="77777777" w:rsidR="00D25B5C" w:rsidRPr="007A6F6C" w:rsidRDefault="00D25B5C" w:rsidP="00FD096B">
      <w:pPr>
        <w:spacing w:before="20" w:after="20"/>
        <w:rPr>
          <w:rFonts w:ascii="Arial" w:hAnsi="Arial" w:cs="Arial"/>
          <w:sz w:val="24"/>
          <w:szCs w:val="24"/>
        </w:rPr>
      </w:pPr>
    </w:p>
    <w:p w14:paraId="0C6B1032"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proofErr w:type="spellStart"/>
      <w:r>
        <w:rPr>
          <w:rFonts w:ascii="Consolas" w:hAnsi="Consolas" w:cs="Consolas"/>
          <w:sz w:val="19"/>
          <w:szCs w:val="19"/>
          <w:lang w:val="es-ES"/>
        </w:rPr>
        <w:t>data_cpy</w:t>
      </w:r>
      <w:proofErr w:type="spellEnd"/>
      <w:r>
        <w:rPr>
          <w:rFonts w:ascii="Consolas" w:hAnsi="Consolas" w:cs="Consolas"/>
          <w:sz w:val="19"/>
          <w:szCs w:val="19"/>
          <w:lang w:val="es-ES"/>
        </w:rPr>
        <w:t xml:space="preserve"> = buffers[i]</w:t>
      </w:r>
      <w:proofErr w:type="gramStart"/>
      <w:r>
        <w:rPr>
          <w:rFonts w:ascii="Consolas" w:hAnsi="Consolas" w:cs="Consolas"/>
          <w:sz w:val="19"/>
          <w:szCs w:val="19"/>
          <w:lang w:val="es-ES"/>
        </w:rPr>
        <w:t>;</w:t>
      </w:r>
      <w:r>
        <w:rPr>
          <w:rFonts w:ascii="Consolas" w:hAnsi="Consolas" w:cs="Consolas"/>
          <w:color w:val="008000"/>
          <w:sz w:val="19"/>
          <w:szCs w:val="19"/>
          <w:lang w:val="es-ES"/>
        </w:rPr>
        <w:t>/</w:t>
      </w:r>
      <w:proofErr w:type="gramEnd"/>
      <w:r>
        <w:rPr>
          <w:rFonts w:ascii="Consolas" w:hAnsi="Consolas" w:cs="Consolas"/>
          <w:color w:val="008000"/>
          <w:sz w:val="19"/>
          <w:szCs w:val="19"/>
          <w:lang w:val="es-ES"/>
        </w:rPr>
        <w:t xml:space="preserve">/AQUI VAN BYTE A BYTE RECIBIDOS PARA CARGALOS EN LA VARIABLE DE </w:t>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t xml:space="preserve">  //MATLAB*****************************</w:t>
      </w:r>
    </w:p>
    <w:p w14:paraId="0259132D"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proofErr w:type="spellStart"/>
      <w:proofErr w:type="gramStart"/>
      <w:r w:rsidRPr="00D444F3">
        <w:rPr>
          <w:rFonts w:ascii="Consolas" w:hAnsi="Consolas" w:cs="Consolas"/>
          <w:sz w:val="19"/>
          <w:szCs w:val="19"/>
          <w:lang w:val="en-US"/>
        </w:rPr>
        <w:t>i</w:t>
      </w:r>
      <w:proofErr w:type="spellEnd"/>
      <w:proofErr w:type="gramEnd"/>
      <w:r w:rsidRPr="00D444F3">
        <w:rPr>
          <w:rFonts w:ascii="Consolas" w:hAnsi="Consolas" w:cs="Consolas"/>
          <w:sz w:val="19"/>
          <w:szCs w:val="19"/>
          <w:lang w:val="en-US"/>
        </w:rPr>
        <w:t>++;</w:t>
      </w:r>
    </w:p>
    <w:p w14:paraId="2E4163FD"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p>
    <w:p w14:paraId="1DA5B50F"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color w:val="0000FF"/>
          <w:sz w:val="19"/>
          <w:szCs w:val="19"/>
          <w:lang w:val="en-US"/>
        </w:rPr>
        <w:t xml:space="preserve"> </w:t>
      </w:r>
      <w:proofErr w:type="gramStart"/>
      <w:r w:rsidRPr="00D444F3">
        <w:rPr>
          <w:rFonts w:ascii="Consolas" w:hAnsi="Consolas" w:cs="Consolas"/>
          <w:color w:val="0000FF"/>
          <w:sz w:val="19"/>
          <w:szCs w:val="19"/>
          <w:lang w:val="en-US"/>
        </w:rPr>
        <w:t>for</w:t>
      </w:r>
      <w:proofErr w:type="gramEnd"/>
      <w:r w:rsidRPr="00D444F3">
        <w:rPr>
          <w:rFonts w:ascii="Consolas" w:hAnsi="Consolas" w:cs="Consolas"/>
          <w:sz w:val="19"/>
          <w:szCs w:val="19"/>
          <w:lang w:val="en-US"/>
        </w:rPr>
        <w:t xml:space="preserve"> (</w:t>
      </w:r>
      <w:proofErr w:type="spellStart"/>
      <w:r w:rsidRPr="00D444F3">
        <w:rPr>
          <w:rFonts w:ascii="Consolas" w:hAnsi="Consolas" w:cs="Consolas"/>
          <w:color w:val="0000FF"/>
          <w:sz w:val="19"/>
          <w:szCs w:val="19"/>
          <w:lang w:val="en-US"/>
        </w:rPr>
        <w:t>int</w:t>
      </w:r>
      <w:proofErr w:type="spellEnd"/>
      <w:r w:rsidRPr="00D444F3">
        <w:rPr>
          <w:rFonts w:ascii="Consolas" w:hAnsi="Consolas" w:cs="Consolas"/>
          <w:sz w:val="19"/>
          <w:szCs w:val="19"/>
          <w:lang w:val="en-US"/>
        </w:rPr>
        <w:t xml:space="preserve"> e=0;e&lt;</w:t>
      </w:r>
      <w:proofErr w:type="spellStart"/>
      <w:r w:rsidRPr="00D444F3">
        <w:rPr>
          <w:rFonts w:ascii="Consolas" w:hAnsi="Consolas" w:cs="Consolas"/>
          <w:sz w:val="19"/>
          <w:szCs w:val="19"/>
          <w:lang w:val="en-US"/>
        </w:rPr>
        <w:t>rLen;e</w:t>
      </w:r>
      <w:proofErr w:type="spellEnd"/>
      <w:r w:rsidRPr="00D444F3">
        <w:rPr>
          <w:rFonts w:ascii="Consolas" w:hAnsi="Consolas" w:cs="Consolas"/>
          <w:sz w:val="19"/>
          <w:szCs w:val="19"/>
          <w:lang w:val="en-US"/>
        </w:rPr>
        <w:t>+=4)</w:t>
      </w:r>
    </w:p>
    <w:p w14:paraId="791FCA40"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 xml:space="preserve"> </w:t>
      </w:r>
      <w:r>
        <w:rPr>
          <w:rFonts w:ascii="Consolas" w:hAnsi="Consolas" w:cs="Consolas"/>
          <w:sz w:val="19"/>
          <w:szCs w:val="19"/>
          <w:lang w:val="es-ES"/>
        </w:rPr>
        <w:t>{</w:t>
      </w:r>
    </w:p>
    <w:p w14:paraId="539EF63B"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r>
        <w:rPr>
          <w:rFonts w:ascii="Consolas" w:hAnsi="Consolas" w:cs="Consolas"/>
          <w:sz w:val="19"/>
          <w:szCs w:val="19"/>
          <w:lang w:val="es-ES"/>
        </w:rPr>
        <w:t>datos_</w:t>
      </w:r>
      <w:proofErr w:type="gramStart"/>
      <w:r>
        <w:rPr>
          <w:rFonts w:ascii="Consolas" w:hAnsi="Consolas" w:cs="Consolas"/>
          <w:sz w:val="19"/>
          <w:szCs w:val="19"/>
          <w:lang w:val="es-ES"/>
        </w:rPr>
        <w:t>s</w:t>
      </w:r>
      <w:proofErr w:type="spellEnd"/>
      <w:r>
        <w:rPr>
          <w:rFonts w:ascii="Consolas" w:hAnsi="Consolas" w:cs="Consolas"/>
          <w:sz w:val="19"/>
          <w:szCs w:val="19"/>
          <w:lang w:val="es-ES"/>
        </w:rPr>
        <w:t>[</w:t>
      </w:r>
      <w:proofErr w:type="spellStart"/>
      <w:proofErr w:type="gramEnd"/>
      <w:r>
        <w:rPr>
          <w:rFonts w:ascii="Consolas" w:hAnsi="Consolas" w:cs="Consolas"/>
          <w:sz w:val="19"/>
          <w:szCs w:val="19"/>
          <w:lang w:val="es-ES"/>
        </w:rPr>
        <w:t>indice_matlab</w:t>
      </w:r>
      <w:proofErr w:type="spellEnd"/>
      <w:r>
        <w:rPr>
          <w:rFonts w:ascii="Consolas" w:hAnsi="Consolas" w:cs="Consolas"/>
          <w:sz w:val="19"/>
          <w:szCs w:val="19"/>
          <w:lang w:val="es-ES"/>
        </w:rPr>
        <w:t xml:space="preserve">] = </w:t>
      </w:r>
      <w:proofErr w:type="spellStart"/>
      <w:r>
        <w:rPr>
          <w:rFonts w:ascii="Consolas" w:hAnsi="Consolas" w:cs="Consolas"/>
          <w:sz w:val="19"/>
          <w:szCs w:val="19"/>
          <w:lang w:val="es-ES"/>
        </w:rPr>
        <w:t>data_cpy</w:t>
      </w:r>
      <w:proofErr w:type="spellEnd"/>
      <w:r>
        <w:rPr>
          <w:rFonts w:ascii="Consolas" w:hAnsi="Consolas" w:cs="Consolas"/>
          <w:sz w:val="19"/>
          <w:szCs w:val="19"/>
          <w:lang w:val="es-ES"/>
        </w:rPr>
        <w:t>[e+3]*0 + ((</w:t>
      </w:r>
      <w:proofErr w:type="spellStart"/>
      <w:r>
        <w:rPr>
          <w:rFonts w:ascii="Consolas" w:hAnsi="Consolas" w:cs="Consolas"/>
          <w:sz w:val="19"/>
          <w:szCs w:val="19"/>
          <w:lang w:val="es-ES"/>
        </w:rPr>
        <w:t>data_cpy</w:t>
      </w:r>
      <w:proofErr w:type="spellEnd"/>
      <w:r>
        <w:rPr>
          <w:rFonts w:ascii="Consolas" w:hAnsi="Consolas" w:cs="Consolas"/>
          <w:sz w:val="19"/>
          <w:szCs w:val="19"/>
          <w:lang w:val="es-ES"/>
        </w:rPr>
        <w:t xml:space="preserve">[e+2])*0) + </w:t>
      </w:r>
      <w:r>
        <w:rPr>
          <w:rFonts w:ascii="Consolas" w:hAnsi="Consolas" w:cs="Consolas"/>
          <w:sz w:val="19"/>
          <w:szCs w:val="19"/>
          <w:lang w:val="es-ES"/>
        </w:rPr>
        <w:tab/>
      </w:r>
      <w:r>
        <w:rPr>
          <w:rFonts w:ascii="Consolas" w:hAnsi="Consolas" w:cs="Consolas"/>
          <w:sz w:val="19"/>
          <w:szCs w:val="19"/>
          <w:lang w:val="es-ES"/>
        </w:rPr>
        <w:tab/>
        <w:t>((</w:t>
      </w:r>
      <w:proofErr w:type="spellStart"/>
      <w:r>
        <w:rPr>
          <w:rFonts w:ascii="Consolas" w:hAnsi="Consolas" w:cs="Consolas"/>
          <w:sz w:val="19"/>
          <w:szCs w:val="19"/>
          <w:lang w:val="es-ES"/>
        </w:rPr>
        <w:t>data_cpy</w:t>
      </w:r>
      <w:proofErr w:type="spellEnd"/>
      <w:r>
        <w:rPr>
          <w:rFonts w:ascii="Consolas" w:hAnsi="Consolas" w:cs="Consolas"/>
          <w:sz w:val="19"/>
          <w:szCs w:val="19"/>
          <w:lang w:val="es-ES"/>
        </w:rPr>
        <w:t>[e+1])*256) + ((</w:t>
      </w:r>
      <w:proofErr w:type="spellStart"/>
      <w:r>
        <w:rPr>
          <w:rFonts w:ascii="Consolas" w:hAnsi="Consolas" w:cs="Consolas"/>
          <w:sz w:val="19"/>
          <w:szCs w:val="19"/>
          <w:lang w:val="es-ES"/>
        </w:rPr>
        <w:t>data_cpy</w:t>
      </w:r>
      <w:proofErr w:type="spellEnd"/>
      <w:r>
        <w:rPr>
          <w:rFonts w:ascii="Consolas" w:hAnsi="Consolas" w:cs="Consolas"/>
          <w:sz w:val="19"/>
          <w:szCs w:val="19"/>
          <w:lang w:val="es-ES"/>
        </w:rPr>
        <w:t xml:space="preserve">[e])); </w:t>
      </w:r>
      <w:r>
        <w:rPr>
          <w:rFonts w:ascii="Consolas" w:hAnsi="Consolas" w:cs="Consolas"/>
          <w:color w:val="008000"/>
          <w:sz w:val="19"/>
          <w:szCs w:val="19"/>
          <w:lang w:val="es-ES"/>
        </w:rPr>
        <w:t xml:space="preserve">//Convierte los 4 octetos correspondientes </w:t>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t xml:space="preserve">//con sus pesos a los 32 bits en 1 solo </w:t>
      </w:r>
      <w:proofErr w:type="spellStart"/>
      <w:r>
        <w:rPr>
          <w:rFonts w:ascii="Consolas" w:hAnsi="Consolas" w:cs="Consolas"/>
          <w:color w:val="008000"/>
          <w:sz w:val="19"/>
          <w:szCs w:val="19"/>
          <w:lang w:val="es-ES"/>
        </w:rPr>
        <w:t>double</w:t>
      </w:r>
      <w:proofErr w:type="spellEnd"/>
      <w:r>
        <w:rPr>
          <w:rFonts w:ascii="Consolas" w:hAnsi="Consolas" w:cs="Consolas"/>
          <w:color w:val="008000"/>
          <w:sz w:val="19"/>
          <w:szCs w:val="19"/>
          <w:lang w:val="es-ES"/>
        </w:rPr>
        <w:t>.</w:t>
      </w:r>
    </w:p>
    <w:p w14:paraId="14590E60"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r>
        <w:rPr>
          <w:rFonts w:ascii="Consolas" w:hAnsi="Consolas" w:cs="Consolas"/>
          <w:sz w:val="19"/>
          <w:szCs w:val="19"/>
          <w:lang w:val="es-ES"/>
        </w:rPr>
        <w:t>datos_</w:t>
      </w:r>
      <w:proofErr w:type="gramStart"/>
      <w:r>
        <w:rPr>
          <w:rFonts w:ascii="Consolas" w:hAnsi="Consolas" w:cs="Consolas"/>
          <w:sz w:val="19"/>
          <w:szCs w:val="19"/>
          <w:lang w:val="es-ES"/>
        </w:rPr>
        <w:t>s</w:t>
      </w:r>
      <w:proofErr w:type="spellEnd"/>
      <w:r>
        <w:rPr>
          <w:rFonts w:ascii="Consolas" w:hAnsi="Consolas" w:cs="Consolas"/>
          <w:sz w:val="19"/>
          <w:szCs w:val="19"/>
          <w:lang w:val="es-ES"/>
        </w:rPr>
        <w:t>[</w:t>
      </w:r>
      <w:proofErr w:type="spellStart"/>
      <w:proofErr w:type="gramEnd"/>
      <w:r>
        <w:rPr>
          <w:rFonts w:ascii="Consolas" w:hAnsi="Consolas" w:cs="Consolas"/>
          <w:sz w:val="19"/>
          <w:szCs w:val="19"/>
          <w:lang w:val="es-ES"/>
        </w:rPr>
        <w:t>indice_matlab</w:t>
      </w:r>
      <w:proofErr w:type="spellEnd"/>
      <w:r>
        <w:rPr>
          <w:rFonts w:ascii="Consolas" w:hAnsi="Consolas" w:cs="Consolas"/>
          <w:sz w:val="19"/>
          <w:szCs w:val="19"/>
          <w:lang w:val="es-ES"/>
        </w:rPr>
        <w:t>] = (((</w:t>
      </w:r>
      <w:proofErr w:type="spellStart"/>
      <w:r>
        <w:rPr>
          <w:rFonts w:ascii="Consolas" w:hAnsi="Consolas" w:cs="Consolas"/>
          <w:sz w:val="19"/>
          <w:szCs w:val="19"/>
          <w:lang w:val="es-ES"/>
        </w:rPr>
        <w:t>datos_s</w:t>
      </w:r>
      <w:proofErr w:type="spellEnd"/>
      <w:r>
        <w:rPr>
          <w:rFonts w:ascii="Consolas" w:hAnsi="Consolas" w:cs="Consolas"/>
          <w:sz w:val="19"/>
          <w:szCs w:val="19"/>
          <w:lang w:val="es-ES"/>
        </w:rPr>
        <w:t>[</w:t>
      </w:r>
      <w:proofErr w:type="spellStart"/>
      <w:r>
        <w:rPr>
          <w:rFonts w:ascii="Consolas" w:hAnsi="Consolas" w:cs="Consolas"/>
          <w:sz w:val="19"/>
          <w:szCs w:val="19"/>
          <w:lang w:val="es-ES"/>
        </w:rPr>
        <w:t>indice_matlab</w:t>
      </w:r>
      <w:proofErr w:type="spellEnd"/>
      <w:r>
        <w:rPr>
          <w:rFonts w:ascii="Consolas" w:hAnsi="Consolas" w:cs="Consolas"/>
          <w:sz w:val="19"/>
          <w:szCs w:val="19"/>
          <w:lang w:val="es-ES"/>
        </w:rPr>
        <w:t xml:space="preserve">])*(0.99))/(4095)); </w:t>
      </w:r>
      <w:r>
        <w:rPr>
          <w:rFonts w:ascii="Consolas" w:hAnsi="Consolas" w:cs="Consolas"/>
          <w:color w:val="008000"/>
          <w:sz w:val="19"/>
          <w:szCs w:val="19"/>
          <w:lang w:val="es-ES"/>
        </w:rPr>
        <w:t xml:space="preserve">//Realiza la </w:t>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t>cuenta para convertir a volts los 12 bits</w:t>
      </w:r>
    </w:p>
    <w:p w14:paraId="378943A7"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tab/>
      </w:r>
      <w:proofErr w:type="gramStart"/>
      <w:r w:rsidRPr="00D444F3">
        <w:rPr>
          <w:rFonts w:ascii="Consolas" w:hAnsi="Consolas" w:cs="Consolas"/>
          <w:sz w:val="19"/>
          <w:szCs w:val="19"/>
          <w:lang w:val="en-US"/>
        </w:rPr>
        <w:t>time[</w:t>
      </w:r>
      <w:proofErr w:type="spellStart"/>
      <w:proofErr w:type="gramEnd"/>
      <w:r w:rsidRPr="00D444F3">
        <w:rPr>
          <w:rFonts w:ascii="Consolas" w:hAnsi="Consolas" w:cs="Consolas"/>
          <w:sz w:val="19"/>
          <w:szCs w:val="19"/>
          <w:lang w:val="en-US"/>
        </w:rPr>
        <w:t>indice_matlab</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indice_matlab</w:t>
      </w:r>
      <w:proofErr w:type="spellEnd"/>
      <w:r w:rsidRPr="00D444F3">
        <w:rPr>
          <w:rFonts w:ascii="Consolas" w:hAnsi="Consolas" w:cs="Consolas"/>
          <w:sz w:val="19"/>
          <w:szCs w:val="19"/>
          <w:lang w:val="en-US"/>
        </w:rPr>
        <w:t>;</w:t>
      </w:r>
    </w:p>
    <w:p w14:paraId="27F54226"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proofErr w:type="gramStart"/>
      <w:r w:rsidRPr="00D444F3">
        <w:rPr>
          <w:rFonts w:ascii="Consolas" w:hAnsi="Consolas" w:cs="Consolas"/>
          <w:sz w:val="19"/>
          <w:szCs w:val="19"/>
          <w:lang w:val="en-US"/>
        </w:rPr>
        <w:t>indice_matlab</w:t>
      </w:r>
      <w:proofErr w:type="spellEnd"/>
      <w:proofErr w:type="gramEnd"/>
      <w:r w:rsidRPr="00D444F3">
        <w:rPr>
          <w:rFonts w:ascii="Consolas" w:hAnsi="Consolas" w:cs="Consolas"/>
          <w:sz w:val="19"/>
          <w:szCs w:val="19"/>
          <w:lang w:val="en-US"/>
        </w:rPr>
        <w:t>++;</w:t>
      </w:r>
    </w:p>
    <w:p w14:paraId="06F7758A"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p>
    <w:p w14:paraId="5E64D86B"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 xml:space="preserve"> }</w:t>
      </w:r>
    </w:p>
    <w:p w14:paraId="5DCF5DEE"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p>
    <w:p w14:paraId="7753643A"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color w:val="0000FF"/>
          <w:sz w:val="19"/>
          <w:szCs w:val="19"/>
          <w:lang w:val="en-US"/>
        </w:rPr>
        <w:t xml:space="preserve"> </w:t>
      </w:r>
      <w:proofErr w:type="gramStart"/>
      <w:r w:rsidRPr="00D444F3">
        <w:rPr>
          <w:rFonts w:ascii="Consolas" w:hAnsi="Consolas" w:cs="Consolas"/>
          <w:color w:val="0000FF"/>
          <w:sz w:val="19"/>
          <w:szCs w:val="19"/>
          <w:lang w:val="en-US"/>
        </w:rPr>
        <w:t>if</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i</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QueueSize</w:t>
      </w:r>
      <w:proofErr w:type="spellEnd"/>
      <w:r w:rsidRPr="00D444F3">
        <w:rPr>
          <w:rFonts w:ascii="Consolas" w:hAnsi="Consolas" w:cs="Consolas"/>
          <w:sz w:val="19"/>
          <w:szCs w:val="19"/>
          <w:lang w:val="en-US"/>
        </w:rPr>
        <w:t xml:space="preserve">) </w:t>
      </w:r>
      <w:r w:rsidRPr="00D444F3">
        <w:rPr>
          <w:rFonts w:ascii="Consolas" w:hAnsi="Consolas" w:cs="Consolas"/>
          <w:color w:val="008000"/>
          <w:sz w:val="19"/>
          <w:szCs w:val="19"/>
          <w:lang w:val="en-US"/>
        </w:rPr>
        <w:t>//Only update the display once each time through the Queue</w:t>
      </w:r>
    </w:p>
    <w:p w14:paraId="5538ED12"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 xml:space="preserve"> </w:t>
      </w:r>
      <w:r>
        <w:rPr>
          <w:rFonts w:ascii="Consolas" w:hAnsi="Consolas" w:cs="Consolas"/>
          <w:sz w:val="19"/>
          <w:szCs w:val="19"/>
          <w:lang w:val="es-ES"/>
        </w:rPr>
        <w:t>{</w:t>
      </w:r>
    </w:p>
    <w:p w14:paraId="03EBA9E1"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t>i=0;</w:t>
      </w:r>
    </w:p>
    <w:p w14:paraId="02E0C428"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r>
        <w:rPr>
          <w:rFonts w:ascii="Consolas" w:hAnsi="Consolas" w:cs="Consolas"/>
          <w:sz w:val="19"/>
          <w:szCs w:val="19"/>
          <w:lang w:val="es-ES"/>
        </w:rPr>
        <w:t>indice_matlab</w:t>
      </w:r>
      <w:proofErr w:type="spellEnd"/>
      <w:r>
        <w:rPr>
          <w:rFonts w:ascii="Consolas" w:hAnsi="Consolas" w:cs="Consolas"/>
          <w:sz w:val="19"/>
          <w:szCs w:val="19"/>
          <w:lang w:val="es-ES"/>
        </w:rPr>
        <w:t xml:space="preserve"> =0; </w:t>
      </w:r>
      <w:r>
        <w:rPr>
          <w:rFonts w:ascii="Consolas" w:hAnsi="Consolas" w:cs="Consolas"/>
          <w:color w:val="008000"/>
          <w:sz w:val="19"/>
          <w:szCs w:val="19"/>
          <w:lang w:val="es-ES"/>
        </w:rPr>
        <w:t xml:space="preserve">//Volvemos a inicializar el </w:t>
      </w:r>
      <w:proofErr w:type="spellStart"/>
      <w:r>
        <w:rPr>
          <w:rFonts w:ascii="Consolas" w:hAnsi="Consolas" w:cs="Consolas"/>
          <w:color w:val="008000"/>
          <w:sz w:val="19"/>
          <w:szCs w:val="19"/>
          <w:lang w:val="es-ES"/>
        </w:rPr>
        <w:t>indice</w:t>
      </w:r>
      <w:proofErr w:type="spellEnd"/>
      <w:r>
        <w:rPr>
          <w:rFonts w:ascii="Consolas" w:hAnsi="Consolas" w:cs="Consolas"/>
          <w:color w:val="008000"/>
          <w:sz w:val="19"/>
          <w:szCs w:val="19"/>
          <w:lang w:val="es-ES"/>
        </w:rPr>
        <w:t xml:space="preserve"> de para la cantidad de datos en </w:t>
      </w:r>
      <w:r>
        <w:rPr>
          <w:rFonts w:ascii="Consolas" w:hAnsi="Consolas" w:cs="Consolas"/>
          <w:color w:val="008000"/>
          <w:sz w:val="19"/>
          <w:szCs w:val="19"/>
          <w:lang w:val="es-ES"/>
        </w:rPr>
        <w:tab/>
      </w:r>
      <w:r>
        <w:rPr>
          <w:rFonts w:ascii="Consolas" w:hAnsi="Consolas" w:cs="Consolas"/>
          <w:color w:val="008000"/>
          <w:sz w:val="19"/>
          <w:szCs w:val="19"/>
          <w:lang w:val="es-ES"/>
        </w:rPr>
        <w:tab/>
      </w:r>
      <w:r>
        <w:rPr>
          <w:rFonts w:ascii="Consolas" w:hAnsi="Consolas" w:cs="Consolas"/>
          <w:color w:val="008000"/>
          <w:sz w:val="19"/>
          <w:szCs w:val="19"/>
          <w:lang w:val="es-ES"/>
        </w:rPr>
        <w:tab/>
        <w:t xml:space="preserve">    //</w:t>
      </w:r>
      <w:proofErr w:type="spellStart"/>
      <w:r>
        <w:rPr>
          <w:rFonts w:ascii="Consolas" w:hAnsi="Consolas" w:cs="Consolas"/>
          <w:color w:val="008000"/>
          <w:sz w:val="19"/>
          <w:szCs w:val="19"/>
          <w:lang w:val="es-ES"/>
        </w:rPr>
        <w:t>MatLab</w:t>
      </w:r>
      <w:proofErr w:type="spellEnd"/>
      <w:r>
        <w:rPr>
          <w:rFonts w:ascii="Consolas" w:hAnsi="Consolas" w:cs="Consolas"/>
          <w:color w:val="008000"/>
          <w:sz w:val="19"/>
          <w:szCs w:val="19"/>
          <w:lang w:val="es-ES"/>
        </w:rPr>
        <w:t>.</w:t>
      </w:r>
    </w:p>
    <w:p w14:paraId="03D1D47A"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tab/>
      </w:r>
      <w:proofErr w:type="spellStart"/>
      <w:proofErr w:type="gramStart"/>
      <w:r w:rsidRPr="00D444F3">
        <w:rPr>
          <w:rFonts w:ascii="Consolas" w:hAnsi="Consolas" w:cs="Consolas"/>
          <w:sz w:val="19"/>
          <w:szCs w:val="19"/>
          <w:lang w:val="en-US"/>
        </w:rPr>
        <w:t>ShowStats</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 xml:space="preserve">t1, </w:t>
      </w:r>
      <w:proofErr w:type="spellStart"/>
      <w:r w:rsidRPr="00D444F3">
        <w:rPr>
          <w:rFonts w:ascii="Consolas" w:hAnsi="Consolas" w:cs="Consolas"/>
          <w:sz w:val="19"/>
          <w:szCs w:val="19"/>
          <w:lang w:val="en-US"/>
        </w:rPr>
        <w:t>BytesXferred</w:t>
      </w:r>
      <w:proofErr w:type="spellEnd"/>
      <w:r w:rsidRPr="00D444F3">
        <w:rPr>
          <w:rFonts w:ascii="Consolas" w:hAnsi="Consolas" w:cs="Consolas"/>
          <w:sz w:val="19"/>
          <w:szCs w:val="19"/>
          <w:lang w:val="en-US"/>
        </w:rPr>
        <w:t>, Successes, Failures);</w:t>
      </w:r>
    </w:p>
    <w:p w14:paraId="23D10AAA" w14:textId="77777777" w:rsidR="00707615" w:rsidRPr="00D444F3" w:rsidRDefault="00707615" w:rsidP="00FD096B">
      <w:pPr>
        <w:autoSpaceDE w:val="0"/>
        <w:autoSpaceDN w:val="0"/>
        <w:adjustRightInd w:val="0"/>
        <w:spacing w:before="20" w:after="20" w:line="240" w:lineRule="auto"/>
        <w:rPr>
          <w:rFonts w:ascii="Consolas" w:hAnsi="Consolas" w:cs="Consolas"/>
          <w:sz w:val="19"/>
          <w:szCs w:val="19"/>
          <w:lang w:val="en-US"/>
        </w:rPr>
      </w:pPr>
    </w:p>
    <w:p w14:paraId="2592EB06"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 xml:space="preserve"> </w:t>
      </w:r>
      <w:r>
        <w:rPr>
          <w:rFonts w:ascii="Consolas" w:hAnsi="Consolas" w:cs="Consolas"/>
          <w:sz w:val="19"/>
          <w:szCs w:val="19"/>
          <w:lang w:val="es-ES"/>
        </w:rPr>
        <w:t xml:space="preserve">} </w:t>
      </w:r>
    </w:p>
    <w:p w14:paraId="104F1685" w14:textId="77777777" w:rsidR="00707615" w:rsidRDefault="00707615" w:rsidP="00FD096B">
      <w:pPr>
        <w:autoSpaceDE w:val="0"/>
        <w:autoSpaceDN w:val="0"/>
        <w:adjustRightInd w:val="0"/>
        <w:spacing w:before="20" w:after="20" w:line="240" w:lineRule="auto"/>
        <w:rPr>
          <w:rFonts w:ascii="Consolas" w:hAnsi="Consolas" w:cs="Consolas"/>
          <w:sz w:val="19"/>
          <w:szCs w:val="19"/>
          <w:lang w:val="es-ES"/>
        </w:rPr>
      </w:pPr>
    </w:p>
    <w:p w14:paraId="451F932B" w14:textId="77777777" w:rsidR="00707615" w:rsidRDefault="00707615" w:rsidP="00FD096B">
      <w:pPr>
        <w:autoSpaceDE w:val="0"/>
        <w:autoSpaceDN w:val="0"/>
        <w:adjustRightInd w:val="0"/>
        <w:spacing w:before="20" w:after="20" w:line="240" w:lineRule="auto"/>
        <w:rPr>
          <w:rFonts w:ascii="Consolas" w:hAnsi="Consolas" w:cs="Consolas"/>
          <w:color w:val="008000"/>
          <w:sz w:val="19"/>
          <w:szCs w:val="19"/>
          <w:lang w:val="es-ES"/>
        </w:rPr>
      </w:pPr>
      <w:r>
        <w:rPr>
          <w:rFonts w:ascii="Consolas" w:hAnsi="Consolas" w:cs="Consolas"/>
          <w:sz w:val="19"/>
          <w:szCs w:val="19"/>
          <w:lang w:val="es-ES"/>
        </w:rPr>
        <w:t xml:space="preserve">}  </w:t>
      </w:r>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End</w:t>
      </w:r>
      <w:proofErr w:type="spellEnd"/>
      <w:r>
        <w:rPr>
          <w:rFonts w:ascii="Consolas" w:hAnsi="Consolas" w:cs="Consolas"/>
          <w:color w:val="008000"/>
          <w:sz w:val="19"/>
          <w:szCs w:val="19"/>
          <w:lang w:val="es-ES"/>
        </w:rPr>
        <w:t xml:space="preserve"> of </w:t>
      </w:r>
      <w:proofErr w:type="spellStart"/>
      <w:r>
        <w:rPr>
          <w:rFonts w:ascii="Consolas" w:hAnsi="Consolas" w:cs="Consolas"/>
          <w:color w:val="008000"/>
          <w:sz w:val="19"/>
          <w:szCs w:val="19"/>
          <w:lang w:val="es-ES"/>
        </w:rPr>
        <w:t>the</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infinite</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loop</w:t>
      </w:r>
      <w:proofErr w:type="spellEnd"/>
    </w:p>
    <w:p w14:paraId="675DA635" w14:textId="77777777" w:rsidR="00153421" w:rsidRDefault="00153421" w:rsidP="00FD096B">
      <w:pPr>
        <w:spacing w:before="20" w:after="20"/>
        <w:rPr>
          <w:rFonts w:ascii="Arial" w:hAnsi="Arial" w:cs="Arial"/>
          <w:b/>
          <w:sz w:val="32"/>
          <w:szCs w:val="24"/>
        </w:rPr>
      </w:pPr>
    </w:p>
    <w:p w14:paraId="0EBE2FA6" w14:textId="36372D69" w:rsidR="00153421" w:rsidRDefault="00AD1FA5" w:rsidP="00825695">
      <w:pPr>
        <w:spacing w:before="20" w:after="20"/>
        <w:jc w:val="both"/>
        <w:rPr>
          <w:rFonts w:ascii="Arial" w:hAnsi="Arial" w:cs="Arial"/>
          <w:sz w:val="24"/>
          <w:szCs w:val="24"/>
        </w:rPr>
      </w:pPr>
      <w:r>
        <w:rPr>
          <w:rFonts w:ascii="Arial" w:hAnsi="Arial" w:cs="Arial"/>
          <w:sz w:val="24"/>
          <w:szCs w:val="24"/>
        </w:rPr>
        <w:tab/>
      </w:r>
      <w:r w:rsidR="00707615">
        <w:rPr>
          <w:rFonts w:ascii="Arial" w:hAnsi="Arial" w:cs="Arial"/>
          <w:sz w:val="24"/>
          <w:szCs w:val="24"/>
        </w:rPr>
        <w:t xml:space="preserve">La primera línea de este fragmento de código </w:t>
      </w:r>
      <w:r w:rsidR="00E73CB1">
        <w:rPr>
          <w:rFonts w:ascii="Arial" w:hAnsi="Arial" w:cs="Arial"/>
          <w:sz w:val="24"/>
          <w:szCs w:val="24"/>
        </w:rPr>
        <w:t>(</w:t>
      </w:r>
      <w:r w:rsidR="00707615">
        <w:rPr>
          <w:rFonts w:ascii="Arial" w:hAnsi="Arial" w:cs="Arial"/>
          <w:sz w:val="24"/>
          <w:szCs w:val="24"/>
        </w:rPr>
        <w:t>“</w:t>
      </w:r>
      <w:proofErr w:type="spellStart"/>
      <w:r w:rsidR="00707615" w:rsidRPr="00707615">
        <w:rPr>
          <w:rFonts w:ascii="Arial" w:hAnsi="Arial" w:cs="Arial"/>
          <w:i/>
          <w:sz w:val="24"/>
          <w:szCs w:val="24"/>
        </w:rPr>
        <w:t>data_cpy</w:t>
      </w:r>
      <w:proofErr w:type="spellEnd"/>
      <w:r w:rsidR="00707615" w:rsidRPr="00707615">
        <w:rPr>
          <w:rFonts w:ascii="Arial" w:hAnsi="Arial" w:cs="Arial"/>
          <w:i/>
          <w:sz w:val="24"/>
          <w:szCs w:val="24"/>
        </w:rPr>
        <w:t xml:space="preserve"> = buffer[i</w:t>
      </w:r>
      <w:proofErr w:type="gramStart"/>
      <w:r w:rsidR="00707615" w:rsidRPr="00707615">
        <w:rPr>
          <w:rFonts w:ascii="Arial" w:hAnsi="Arial" w:cs="Arial"/>
          <w:i/>
          <w:sz w:val="24"/>
          <w:szCs w:val="24"/>
        </w:rPr>
        <w:t>];</w:t>
      </w:r>
      <w:proofErr w:type="gramEnd"/>
      <w:r w:rsidR="00707615">
        <w:rPr>
          <w:rFonts w:ascii="Arial" w:hAnsi="Arial" w:cs="Arial"/>
          <w:sz w:val="24"/>
          <w:szCs w:val="24"/>
        </w:rPr>
        <w:t>”</w:t>
      </w:r>
      <w:r w:rsidR="00E73CB1">
        <w:rPr>
          <w:rFonts w:ascii="Arial" w:hAnsi="Arial" w:cs="Arial"/>
          <w:sz w:val="24"/>
          <w:szCs w:val="24"/>
        </w:rPr>
        <w:t>)</w:t>
      </w:r>
      <w:r w:rsidR="00707615">
        <w:rPr>
          <w:rFonts w:ascii="Arial" w:hAnsi="Arial" w:cs="Arial"/>
          <w:sz w:val="24"/>
          <w:szCs w:val="24"/>
        </w:rPr>
        <w:t xml:space="preserve"> va transfiriendo desde el puntero</w:t>
      </w:r>
      <w:r w:rsidR="00E73CB1">
        <w:rPr>
          <w:rFonts w:ascii="Arial" w:hAnsi="Arial" w:cs="Arial"/>
          <w:sz w:val="24"/>
          <w:szCs w:val="24"/>
        </w:rPr>
        <w:t xml:space="preserve"> tipo UCHAR</w:t>
      </w:r>
      <w:r w:rsidR="00707615">
        <w:rPr>
          <w:rFonts w:ascii="Arial" w:hAnsi="Arial" w:cs="Arial"/>
          <w:sz w:val="24"/>
          <w:szCs w:val="24"/>
        </w:rPr>
        <w:t xml:space="preserve"> “</w:t>
      </w:r>
      <w:r w:rsidR="00707615">
        <w:rPr>
          <w:rFonts w:ascii="Arial" w:hAnsi="Arial" w:cs="Arial"/>
          <w:i/>
          <w:sz w:val="24"/>
          <w:szCs w:val="24"/>
        </w:rPr>
        <w:t>buffers</w:t>
      </w:r>
      <w:r w:rsidR="00707615">
        <w:rPr>
          <w:rFonts w:ascii="Arial" w:hAnsi="Arial" w:cs="Arial"/>
          <w:sz w:val="24"/>
          <w:szCs w:val="24"/>
        </w:rPr>
        <w:t>”</w:t>
      </w:r>
      <w:r w:rsidR="00E73CB1">
        <w:rPr>
          <w:rFonts w:ascii="Arial" w:hAnsi="Arial" w:cs="Arial"/>
          <w:sz w:val="24"/>
          <w:szCs w:val="24"/>
        </w:rPr>
        <w:t>,</w:t>
      </w:r>
      <w:r w:rsidR="00707615">
        <w:rPr>
          <w:rFonts w:ascii="Arial" w:hAnsi="Arial" w:cs="Arial"/>
          <w:sz w:val="24"/>
          <w:szCs w:val="24"/>
        </w:rPr>
        <w:t xml:space="preserve"> que es el que se pasa por referencia en la función de “</w:t>
      </w:r>
      <w:proofErr w:type="spellStart"/>
      <w:r w:rsidR="00707615">
        <w:rPr>
          <w:rFonts w:ascii="Arial" w:hAnsi="Arial" w:cs="Arial"/>
          <w:i/>
          <w:sz w:val="24"/>
          <w:szCs w:val="24"/>
        </w:rPr>
        <w:t>FinishDataXfer</w:t>
      </w:r>
      <w:proofErr w:type="spellEnd"/>
      <w:r w:rsidR="00707615">
        <w:rPr>
          <w:rFonts w:ascii="Arial" w:hAnsi="Arial" w:cs="Arial"/>
          <w:sz w:val="24"/>
          <w:szCs w:val="24"/>
        </w:rPr>
        <w:t xml:space="preserve">” (explicada en el sub </w:t>
      </w:r>
      <w:r w:rsidR="00E73CB1">
        <w:rPr>
          <w:rFonts w:ascii="Arial" w:hAnsi="Arial" w:cs="Arial"/>
          <w:sz w:val="24"/>
          <w:szCs w:val="24"/>
        </w:rPr>
        <w:t>capítulo</w:t>
      </w:r>
      <w:r w:rsidR="00707615">
        <w:rPr>
          <w:rFonts w:ascii="Arial" w:hAnsi="Arial" w:cs="Arial"/>
          <w:sz w:val="24"/>
          <w:szCs w:val="24"/>
        </w:rPr>
        <w:t xml:space="preserve"> 3.2.3)</w:t>
      </w:r>
      <w:r w:rsidR="00E73CB1">
        <w:rPr>
          <w:rFonts w:ascii="Arial" w:hAnsi="Arial" w:cs="Arial"/>
          <w:sz w:val="24"/>
          <w:szCs w:val="24"/>
        </w:rPr>
        <w:t xml:space="preserve"> y recibe cada paquete de 1024 bytes multiplicado por 16 paquetes en este caso, al puntero tipo UCHAR “</w:t>
      </w:r>
      <w:proofErr w:type="spellStart"/>
      <w:r w:rsidR="00E73CB1">
        <w:rPr>
          <w:rFonts w:ascii="Arial" w:hAnsi="Arial" w:cs="Arial"/>
          <w:sz w:val="24"/>
          <w:szCs w:val="24"/>
        </w:rPr>
        <w:t>data_cpy</w:t>
      </w:r>
      <w:proofErr w:type="spellEnd"/>
      <w:r w:rsidR="00E73CB1">
        <w:rPr>
          <w:rFonts w:ascii="Arial" w:hAnsi="Arial" w:cs="Arial"/>
          <w:sz w:val="24"/>
          <w:szCs w:val="24"/>
        </w:rPr>
        <w:t xml:space="preserve">” que por cada transferencia almacena </w:t>
      </w:r>
      <w:r w:rsidR="00E73CB1" w:rsidRPr="00E73CB1">
        <w:rPr>
          <w:rFonts w:ascii="Arial" w:hAnsi="Arial" w:cs="Arial"/>
          <w:sz w:val="24"/>
          <w:szCs w:val="24"/>
        </w:rPr>
        <w:t>16384</w:t>
      </w:r>
      <w:r w:rsidR="00E73CB1">
        <w:rPr>
          <w:rFonts w:ascii="Arial" w:hAnsi="Arial" w:cs="Arial"/>
          <w:sz w:val="24"/>
          <w:szCs w:val="24"/>
        </w:rPr>
        <w:t xml:space="preserve"> bytes (1024 x 16). A continuación se realiza una conversión</w:t>
      </w:r>
      <w:r w:rsidR="00367DD0">
        <w:rPr>
          <w:rFonts w:ascii="Arial" w:hAnsi="Arial" w:cs="Arial"/>
          <w:sz w:val="24"/>
          <w:szCs w:val="24"/>
        </w:rPr>
        <w:t xml:space="preserve"> por pesos decimales,</w:t>
      </w:r>
      <w:r w:rsidR="00E73CB1">
        <w:rPr>
          <w:rFonts w:ascii="Arial" w:hAnsi="Arial" w:cs="Arial"/>
          <w:sz w:val="24"/>
          <w:szCs w:val="24"/>
        </w:rPr>
        <w:t xml:space="preserve"> mediante un bucle “</w:t>
      </w:r>
      <w:proofErr w:type="spellStart"/>
      <w:r w:rsidR="00E73CB1" w:rsidRPr="00E73CB1">
        <w:rPr>
          <w:rFonts w:ascii="Arial" w:hAnsi="Arial" w:cs="Arial"/>
          <w:i/>
          <w:sz w:val="24"/>
          <w:szCs w:val="24"/>
        </w:rPr>
        <w:t>For</w:t>
      </w:r>
      <w:proofErr w:type="spellEnd"/>
      <w:r w:rsidR="00E73CB1">
        <w:rPr>
          <w:rFonts w:ascii="Arial" w:hAnsi="Arial" w:cs="Arial"/>
          <w:sz w:val="24"/>
          <w:szCs w:val="24"/>
        </w:rPr>
        <w:t>”</w:t>
      </w:r>
      <w:r w:rsidR="00367DD0">
        <w:rPr>
          <w:rFonts w:ascii="Arial" w:hAnsi="Arial" w:cs="Arial"/>
          <w:sz w:val="24"/>
          <w:szCs w:val="24"/>
        </w:rPr>
        <w:t xml:space="preserve"> con paso 4, hasta alcanzar el total de bytes recibidos (“</w:t>
      </w:r>
      <w:proofErr w:type="spellStart"/>
      <w:r w:rsidR="00367DD0" w:rsidRPr="00367DD0">
        <w:rPr>
          <w:rFonts w:ascii="Arial" w:hAnsi="Arial" w:cs="Arial"/>
          <w:i/>
          <w:sz w:val="24"/>
          <w:szCs w:val="24"/>
        </w:rPr>
        <w:t>rLen</w:t>
      </w:r>
      <w:proofErr w:type="spellEnd"/>
      <w:r w:rsidR="00367DD0">
        <w:rPr>
          <w:rFonts w:ascii="Arial" w:hAnsi="Arial" w:cs="Arial"/>
          <w:sz w:val="24"/>
          <w:szCs w:val="24"/>
        </w:rPr>
        <w:t>” = 16384)</w:t>
      </w:r>
      <w:r w:rsidR="00E73CB1">
        <w:rPr>
          <w:rFonts w:ascii="Arial" w:hAnsi="Arial" w:cs="Arial"/>
          <w:sz w:val="24"/>
          <w:szCs w:val="24"/>
        </w:rPr>
        <w:t xml:space="preserve"> que por cada 4 bytes recibidos</w:t>
      </w:r>
      <w:r>
        <w:rPr>
          <w:rFonts w:ascii="Arial" w:hAnsi="Arial" w:cs="Arial"/>
          <w:sz w:val="24"/>
          <w:szCs w:val="24"/>
        </w:rPr>
        <w:t>,</w:t>
      </w:r>
      <w:r w:rsidR="00E73CB1">
        <w:rPr>
          <w:rFonts w:ascii="Arial" w:hAnsi="Arial" w:cs="Arial"/>
          <w:sz w:val="24"/>
          <w:szCs w:val="24"/>
        </w:rPr>
        <w:t xml:space="preserve"> genera 1 dato</w:t>
      </w:r>
      <w:r>
        <w:rPr>
          <w:rFonts w:ascii="Arial" w:hAnsi="Arial" w:cs="Arial"/>
          <w:sz w:val="24"/>
          <w:szCs w:val="24"/>
        </w:rPr>
        <w:t xml:space="preserve"> tipo </w:t>
      </w:r>
      <w:proofErr w:type="spellStart"/>
      <w:r>
        <w:rPr>
          <w:rFonts w:ascii="Arial" w:hAnsi="Arial" w:cs="Arial"/>
          <w:sz w:val="24"/>
          <w:szCs w:val="24"/>
        </w:rPr>
        <w:t>double</w:t>
      </w:r>
      <w:proofErr w:type="spellEnd"/>
      <w:r w:rsidR="00367DD0">
        <w:rPr>
          <w:rFonts w:ascii="Arial" w:hAnsi="Arial" w:cs="Arial"/>
          <w:sz w:val="24"/>
          <w:szCs w:val="24"/>
        </w:rPr>
        <w:t xml:space="preserve"> (tipo de dato que utiliza </w:t>
      </w:r>
      <w:proofErr w:type="spellStart"/>
      <w:r w:rsidR="00367DD0">
        <w:rPr>
          <w:rFonts w:ascii="Arial" w:hAnsi="Arial" w:cs="Arial"/>
          <w:sz w:val="24"/>
          <w:szCs w:val="24"/>
        </w:rPr>
        <w:t>MatLab</w:t>
      </w:r>
      <w:proofErr w:type="spellEnd"/>
      <w:r w:rsidR="00367DD0">
        <w:rPr>
          <w:rFonts w:ascii="Arial" w:hAnsi="Arial" w:cs="Arial"/>
          <w:sz w:val="24"/>
          <w:szCs w:val="24"/>
        </w:rPr>
        <w:t xml:space="preserve"> de forma </w:t>
      </w:r>
      <w:r w:rsidR="001823B3">
        <w:rPr>
          <w:rFonts w:ascii="Arial" w:hAnsi="Arial" w:cs="Arial"/>
          <w:sz w:val="24"/>
          <w:szCs w:val="24"/>
        </w:rPr>
        <w:t>más</w:t>
      </w:r>
      <w:r w:rsidR="00367DD0">
        <w:rPr>
          <w:rFonts w:ascii="Arial" w:hAnsi="Arial" w:cs="Arial"/>
          <w:sz w:val="24"/>
          <w:szCs w:val="24"/>
        </w:rPr>
        <w:t xml:space="preserve"> simple)</w:t>
      </w:r>
      <w:r>
        <w:rPr>
          <w:rFonts w:ascii="Arial" w:hAnsi="Arial" w:cs="Arial"/>
          <w:sz w:val="24"/>
          <w:szCs w:val="24"/>
        </w:rPr>
        <w:t xml:space="preserve"> en la variable </w:t>
      </w:r>
      <w:r w:rsidR="00367DD0">
        <w:rPr>
          <w:rFonts w:ascii="Arial" w:hAnsi="Arial" w:cs="Arial"/>
          <w:sz w:val="24"/>
          <w:szCs w:val="24"/>
        </w:rPr>
        <w:t>“</w:t>
      </w:r>
      <w:proofErr w:type="spellStart"/>
      <w:r w:rsidRPr="00367DD0">
        <w:rPr>
          <w:rFonts w:ascii="Arial" w:hAnsi="Arial" w:cs="Arial"/>
          <w:i/>
          <w:sz w:val="24"/>
          <w:szCs w:val="24"/>
        </w:rPr>
        <w:t>datos_</w:t>
      </w:r>
      <w:proofErr w:type="gramStart"/>
      <w:r w:rsidRPr="00367DD0">
        <w:rPr>
          <w:rFonts w:ascii="Arial" w:hAnsi="Arial" w:cs="Arial"/>
          <w:i/>
          <w:sz w:val="24"/>
          <w:szCs w:val="24"/>
        </w:rPr>
        <w:t>s</w:t>
      </w:r>
      <w:proofErr w:type="spellEnd"/>
      <w:r w:rsidR="00367DD0" w:rsidRPr="00367DD0">
        <w:rPr>
          <w:rFonts w:ascii="Arial" w:hAnsi="Arial" w:cs="Arial"/>
          <w:i/>
          <w:sz w:val="24"/>
          <w:szCs w:val="24"/>
        </w:rPr>
        <w:t>[</w:t>
      </w:r>
      <w:proofErr w:type="gramEnd"/>
      <w:r w:rsidR="00367DD0" w:rsidRPr="00367DD0">
        <w:rPr>
          <w:rFonts w:ascii="Arial" w:hAnsi="Arial" w:cs="Arial"/>
          <w:i/>
          <w:sz w:val="24"/>
          <w:szCs w:val="24"/>
        </w:rPr>
        <w:t>i</w:t>
      </w:r>
      <w:r w:rsidR="00367DD0">
        <w:rPr>
          <w:rFonts w:ascii="Arial" w:hAnsi="Arial" w:cs="Arial"/>
          <w:i/>
          <w:sz w:val="24"/>
          <w:szCs w:val="24"/>
        </w:rPr>
        <w:t>”</w:t>
      </w:r>
      <w:r w:rsidR="00367DD0" w:rsidRPr="00367DD0">
        <w:rPr>
          <w:rFonts w:ascii="Arial" w:hAnsi="Arial" w:cs="Arial"/>
          <w:i/>
          <w:sz w:val="24"/>
          <w:szCs w:val="24"/>
        </w:rPr>
        <w:t>]</w:t>
      </w:r>
      <w:r w:rsidR="00367DD0">
        <w:rPr>
          <w:rFonts w:ascii="Arial" w:hAnsi="Arial" w:cs="Arial"/>
          <w:sz w:val="24"/>
          <w:szCs w:val="24"/>
        </w:rPr>
        <w:t>.</w:t>
      </w:r>
      <w:r>
        <w:rPr>
          <w:rFonts w:ascii="Arial" w:hAnsi="Arial" w:cs="Arial"/>
          <w:sz w:val="24"/>
          <w:szCs w:val="24"/>
        </w:rPr>
        <w:t xml:space="preserve"> Esto se realiza de esta forma porque como </w:t>
      </w:r>
      <w:r w:rsidR="00367DD0">
        <w:rPr>
          <w:rFonts w:ascii="Arial" w:hAnsi="Arial" w:cs="Arial"/>
          <w:sz w:val="24"/>
          <w:szCs w:val="24"/>
        </w:rPr>
        <w:t>se explicara</w:t>
      </w:r>
      <w:r>
        <w:rPr>
          <w:rFonts w:ascii="Arial" w:hAnsi="Arial" w:cs="Arial"/>
          <w:sz w:val="24"/>
          <w:szCs w:val="24"/>
        </w:rPr>
        <w:t xml:space="preserve"> en los siguientes capítulos, la interface de la placa ZedBoard envía un dato de 32 bits, de forma que al recibirlos se deben contar 4 bytes consecutivos </w:t>
      </w:r>
      <w:r w:rsidR="00367DD0">
        <w:rPr>
          <w:rFonts w:ascii="Arial" w:hAnsi="Arial" w:cs="Arial"/>
          <w:sz w:val="24"/>
          <w:szCs w:val="24"/>
        </w:rPr>
        <w:t xml:space="preserve">y sumarlos con sus pesos decimales respectivos, </w:t>
      </w:r>
      <w:r>
        <w:rPr>
          <w:rFonts w:ascii="Arial" w:hAnsi="Arial" w:cs="Arial"/>
          <w:sz w:val="24"/>
          <w:szCs w:val="24"/>
        </w:rPr>
        <w:t xml:space="preserve">para formar uno nuevamente de 32 bits. Además, el conversor analógico-digital, es de 12 bits con rango de entrada de 0 a 1Volt. Por lo tanto los primeros dos bytes no se tienen en cuenta, y de ahí que sus pesos decimales, </w:t>
      </w:r>
      <w:r w:rsidR="00367DD0">
        <w:rPr>
          <w:rFonts w:ascii="Arial" w:hAnsi="Arial" w:cs="Arial"/>
          <w:sz w:val="24"/>
          <w:szCs w:val="24"/>
        </w:rPr>
        <w:t>se multipliquen por</w:t>
      </w:r>
      <w:r>
        <w:rPr>
          <w:rFonts w:ascii="Arial" w:hAnsi="Arial" w:cs="Arial"/>
          <w:sz w:val="24"/>
          <w:szCs w:val="24"/>
        </w:rPr>
        <w:t xml:space="preserve"> 0. Luego para convertir el dato </w:t>
      </w:r>
      <w:proofErr w:type="spellStart"/>
      <w:r>
        <w:rPr>
          <w:rFonts w:ascii="Arial" w:hAnsi="Arial" w:cs="Arial"/>
          <w:sz w:val="24"/>
          <w:szCs w:val="24"/>
        </w:rPr>
        <w:t>double</w:t>
      </w:r>
      <w:proofErr w:type="spellEnd"/>
      <w:r>
        <w:rPr>
          <w:rFonts w:ascii="Arial" w:hAnsi="Arial" w:cs="Arial"/>
          <w:sz w:val="24"/>
          <w:szCs w:val="24"/>
        </w:rPr>
        <w:t xml:space="preserve"> </w:t>
      </w:r>
      <w:r w:rsidR="00367DD0">
        <w:rPr>
          <w:rFonts w:ascii="Arial" w:hAnsi="Arial" w:cs="Arial"/>
          <w:sz w:val="24"/>
          <w:szCs w:val="24"/>
        </w:rPr>
        <w:t>a la</w:t>
      </w:r>
      <w:r>
        <w:rPr>
          <w:rFonts w:ascii="Arial" w:hAnsi="Arial" w:cs="Arial"/>
          <w:sz w:val="24"/>
          <w:szCs w:val="24"/>
        </w:rPr>
        <w:t xml:space="preserve"> representación </w:t>
      </w:r>
      <w:r w:rsidR="00367DD0">
        <w:rPr>
          <w:rFonts w:ascii="Arial" w:hAnsi="Arial" w:cs="Arial"/>
          <w:sz w:val="24"/>
          <w:szCs w:val="24"/>
        </w:rPr>
        <w:t>en unidad de Volts,</w:t>
      </w:r>
      <w:r>
        <w:rPr>
          <w:rFonts w:ascii="Arial" w:hAnsi="Arial" w:cs="Arial"/>
          <w:sz w:val="24"/>
          <w:szCs w:val="24"/>
        </w:rPr>
        <w:t xml:space="preserve"> es que por regla simple de 3</w:t>
      </w:r>
      <w:r w:rsidR="00367DD0">
        <w:rPr>
          <w:rFonts w:ascii="Arial" w:hAnsi="Arial" w:cs="Arial"/>
          <w:sz w:val="24"/>
          <w:szCs w:val="24"/>
        </w:rPr>
        <w:t>,</w:t>
      </w:r>
      <w:r>
        <w:rPr>
          <w:rFonts w:ascii="Arial" w:hAnsi="Arial" w:cs="Arial"/>
          <w:sz w:val="24"/>
          <w:szCs w:val="24"/>
        </w:rPr>
        <w:t xml:space="preserve"> se multiplica </w:t>
      </w:r>
      <w:r w:rsidR="00367DD0">
        <w:rPr>
          <w:rFonts w:ascii="Arial" w:hAnsi="Arial" w:cs="Arial"/>
          <w:sz w:val="24"/>
          <w:szCs w:val="24"/>
        </w:rPr>
        <w:t xml:space="preserve">el valor actual </w:t>
      </w:r>
      <w:r>
        <w:rPr>
          <w:rFonts w:ascii="Arial" w:hAnsi="Arial" w:cs="Arial"/>
          <w:sz w:val="24"/>
          <w:szCs w:val="24"/>
        </w:rPr>
        <w:t>por 0,99 (1V) y se divide en el peso que representan 12 bits en representación decimal (4095)</w:t>
      </w:r>
      <w:r w:rsidR="00367DD0">
        <w:rPr>
          <w:rFonts w:ascii="Arial" w:hAnsi="Arial" w:cs="Arial"/>
          <w:sz w:val="24"/>
          <w:szCs w:val="24"/>
        </w:rPr>
        <w:t xml:space="preserve">. </w:t>
      </w:r>
    </w:p>
    <w:p w14:paraId="3136B877" w14:textId="77777777" w:rsidR="00367DD0" w:rsidRDefault="00367DD0" w:rsidP="00825695">
      <w:pPr>
        <w:spacing w:before="20" w:after="20"/>
        <w:jc w:val="both"/>
        <w:rPr>
          <w:rFonts w:ascii="Arial" w:hAnsi="Arial" w:cs="Arial"/>
          <w:sz w:val="24"/>
          <w:szCs w:val="24"/>
        </w:rPr>
      </w:pPr>
    </w:p>
    <w:p w14:paraId="1B4F79CF" w14:textId="77777777" w:rsidR="00367DD0" w:rsidRDefault="00367DD0" w:rsidP="00825695">
      <w:pPr>
        <w:spacing w:before="20" w:after="20"/>
        <w:jc w:val="both"/>
        <w:rPr>
          <w:rFonts w:ascii="Arial" w:hAnsi="Arial" w:cs="Arial"/>
          <w:sz w:val="24"/>
          <w:szCs w:val="24"/>
        </w:rPr>
      </w:pPr>
      <w:r>
        <w:rPr>
          <w:rFonts w:ascii="Arial" w:hAnsi="Arial" w:cs="Arial"/>
          <w:sz w:val="24"/>
          <w:szCs w:val="24"/>
        </w:rPr>
        <w:tab/>
        <w:t>Se puede observar luego, que se va asignando un índice “”</w:t>
      </w:r>
      <w:proofErr w:type="spellStart"/>
      <w:r>
        <w:rPr>
          <w:rFonts w:ascii="Arial" w:hAnsi="Arial" w:cs="Arial"/>
          <w:i/>
          <w:sz w:val="24"/>
          <w:szCs w:val="24"/>
        </w:rPr>
        <w:t>índice_matlab</w:t>
      </w:r>
      <w:proofErr w:type="spellEnd"/>
      <w:r>
        <w:rPr>
          <w:rFonts w:ascii="Arial" w:hAnsi="Arial" w:cs="Arial"/>
          <w:i/>
          <w:sz w:val="24"/>
          <w:szCs w:val="24"/>
        </w:rPr>
        <w:t>”</w:t>
      </w:r>
      <w:r>
        <w:rPr>
          <w:rFonts w:ascii="Arial" w:hAnsi="Arial" w:cs="Arial"/>
          <w:sz w:val="24"/>
          <w:szCs w:val="24"/>
        </w:rPr>
        <w:t xml:space="preserve"> a otro doublé llamado “</w:t>
      </w:r>
      <w:r>
        <w:rPr>
          <w:rFonts w:ascii="Arial" w:hAnsi="Arial" w:cs="Arial"/>
          <w:i/>
          <w:sz w:val="24"/>
          <w:szCs w:val="24"/>
        </w:rPr>
        <w:t>time</w:t>
      </w:r>
      <w:r>
        <w:rPr>
          <w:rFonts w:ascii="Arial" w:hAnsi="Arial" w:cs="Arial"/>
          <w:sz w:val="24"/>
          <w:szCs w:val="24"/>
        </w:rPr>
        <w:t xml:space="preserve">” que va generando los </w:t>
      </w:r>
      <w:r w:rsidR="0058037C">
        <w:rPr>
          <w:rFonts w:ascii="Arial" w:hAnsi="Arial" w:cs="Arial"/>
          <w:sz w:val="24"/>
          <w:szCs w:val="24"/>
        </w:rPr>
        <w:t>índices</w:t>
      </w:r>
      <w:r>
        <w:rPr>
          <w:rFonts w:ascii="Arial" w:hAnsi="Arial" w:cs="Arial"/>
          <w:sz w:val="24"/>
          <w:szCs w:val="24"/>
        </w:rPr>
        <w:t xml:space="preserve"> correspondiente </w:t>
      </w:r>
      <w:r w:rsidR="002B3481">
        <w:rPr>
          <w:rFonts w:ascii="Arial" w:hAnsi="Arial" w:cs="Arial"/>
          <w:sz w:val="24"/>
          <w:szCs w:val="24"/>
        </w:rPr>
        <w:t xml:space="preserve">por cada dato convertido a Volts, para luego, poder graficar en </w:t>
      </w:r>
      <w:proofErr w:type="spellStart"/>
      <w:r w:rsidR="002B3481">
        <w:rPr>
          <w:rFonts w:ascii="Arial" w:hAnsi="Arial" w:cs="Arial"/>
          <w:sz w:val="24"/>
          <w:szCs w:val="24"/>
        </w:rPr>
        <w:t>MatLab</w:t>
      </w:r>
      <w:proofErr w:type="spellEnd"/>
      <w:r w:rsidR="002B3481">
        <w:rPr>
          <w:rFonts w:ascii="Arial" w:hAnsi="Arial" w:cs="Arial"/>
          <w:sz w:val="24"/>
          <w:szCs w:val="24"/>
        </w:rPr>
        <w:t xml:space="preserve"> los datos convertidos con su respectivos índices.</w:t>
      </w:r>
    </w:p>
    <w:p w14:paraId="5300C61A" w14:textId="77777777" w:rsidR="002B3481" w:rsidRDefault="002B3481" w:rsidP="00825695">
      <w:pPr>
        <w:spacing w:before="20" w:after="20"/>
        <w:jc w:val="both"/>
        <w:rPr>
          <w:rFonts w:ascii="Arial" w:hAnsi="Arial" w:cs="Arial"/>
          <w:sz w:val="24"/>
          <w:szCs w:val="24"/>
        </w:rPr>
      </w:pPr>
    </w:p>
    <w:p w14:paraId="5FBCAD5C" w14:textId="1044CF11" w:rsidR="002B3481" w:rsidRDefault="002B3481" w:rsidP="00825695">
      <w:pPr>
        <w:spacing w:before="20" w:after="20"/>
        <w:jc w:val="both"/>
        <w:rPr>
          <w:rFonts w:ascii="Arial" w:hAnsi="Arial" w:cs="Arial"/>
          <w:sz w:val="24"/>
          <w:szCs w:val="24"/>
        </w:rPr>
      </w:pPr>
      <w:r>
        <w:rPr>
          <w:rFonts w:ascii="Arial" w:hAnsi="Arial" w:cs="Arial"/>
          <w:sz w:val="24"/>
          <w:szCs w:val="24"/>
        </w:rPr>
        <w:lastRenderedPageBreak/>
        <w:tab/>
        <w:t>Continuando con el código, se observa que al alcanzar la condición del tamaño de cola (“</w:t>
      </w:r>
      <w:proofErr w:type="spellStart"/>
      <w:r>
        <w:rPr>
          <w:rFonts w:ascii="Arial" w:hAnsi="Arial" w:cs="Arial"/>
          <w:i/>
          <w:sz w:val="24"/>
          <w:szCs w:val="24"/>
        </w:rPr>
        <w:t>QueueSize</w:t>
      </w:r>
      <w:proofErr w:type="spellEnd"/>
      <w:r>
        <w:rPr>
          <w:rFonts w:ascii="Arial" w:hAnsi="Arial" w:cs="Arial"/>
          <w:sz w:val="24"/>
          <w:szCs w:val="24"/>
        </w:rPr>
        <w:t>”) de a 16 paquetes recibidos por cada vuelta, se inicializan nuevamente en cero los índices “</w:t>
      </w:r>
      <w:r>
        <w:rPr>
          <w:rFonts w:ascii="Arial" w:hAnsi="Arial" w:cs="Arial"/>
          <w:i/>
          <w:sz w:val="24"/>
          <w:szCs w:val="24"/>
        </w:rPr>
        <w:t>i</w:t>
      </w:r>
      <w:r>
        <w:rPr>
          <w:rFonts w:ascii="Arial" w:hAnsi="Arial" w:cs="Arial"/>
          <w:sz w:val="24"/>
          <w:szCs w:val="24"/>
        </w:rPr>
        <w:t>” e “</w:t>
      </w:r>
      <w:proofErr w:type="spellStart"/>
      <w:r>
        <w:rPr>
          <w:rFonts w:ascii="Arial" w:hAnsi="Arial" w:cs="Arial"/>
          <w:i/>
          <w:sz w:val="24"/>
          <w:szCs w:val="24"/>
        </w:rPr>
        <w:t>índice_matlab</w:t>
      </w:r>
      <w:proofErr w:type="spellEnd"/>
      <w:r>
        <w:rPr>
          <w:rFonts w:ascii="Arial" w:hAnsi="Arial" w:cs="Arial"/>
          <w:sz w:val="24"/>
          <w:szCs w:val="24"/>
        </w:rPr>
        <w:t>”. Esto, porque ya se alcanzó la transferencia completa y se va a iniciar una nueva transferencia de 16 paquetes por 64 en cola. Finalmente se ve que se llama a la función “</w:t>
      </w:r>
      <w:proofErr w:type="spellStart"/>
      <w:proofErr w:type="gramStart"/>
      <w:r>
        <w:rPr>
          <w:rFonts w:ascii="Arial" w:hAnsi="Arial" w:cs="Arial"/>
          <w:i/>
          <w:sz w:val="24"/>
          <w:szCs w:val="24"/>
        </w:rPr>
        <w:t>ShowStats</w:t>
      </w:r>
      <w:proofErr w:type="spellEnd"/>
      <w:r>
        <w:rPr>
          <w:rFonts w:ascii="Arial" w:hAnsi="Arial" w:cs="Arial"/>
          <w:i/>
          <w:sz w:val="24"/>
          <w:szCs w:val="24"/>
        </w:rPr>
        <w:t>(</w:t>
      </w:r>
      <w:proofErr w:type="gramEnd"/>
      <w:r>
        <w:rPr>
          <w:rFonts w:ascii="Arial" w:hAnsi="Arial" w:cs="Arial"/>
          <w:i/>
          <w:sz w:val="24"/>
          <w:szCs w:val="24"/>
        </w:rPr>
        <w:t xml:space="preserve">t1, </w:t>
      </w:r>
      <w:proofErr w:type="spellStart"/>
      <w:r>
        <w:rPr>
          <w:rFonts w:ascii="Arial" w:hAnsi="Arial" w:cs="Arial"/>
          <w:i/>
          <w:sz w:val="24"/>
          <w:szCs w:val="24"/>
        </w:rPr>
        <w:t>bytesXferred</w:t>
      </w:r>
      <w:proofErr w:type="spellEnd"/>
      <w:r>
        <w:rPr>
          <w:rFonts w:ascii="Arial" w:hAnsi="Arial" w:cs="Arial"/>
          <w:i/>
          <w:sz w:val="24"/>
          <w:szCs w:val="24"/>
        </w:rPr>
        <w:t xml:space="preserve">, </w:t>
      </w:r>
      <w:proofErr w:type="spellStart"/>
      <w:r>
        <w:rPr>
          <w:rFonts w:ascii="Arial" w:hAnsi="Arial" w:cs="Arial"/>
          <w:i/>
          <w:sz w:val="24"/>
          <w:szCs w:val="24"/>
        </w:rPr>
        <w:t>successes</w:t>
      </w:r>
      <w:proofErr w:type="spellEnd"/>
      <w:r>
        <w:rPr>
          <w:rFonts w:ascii="Arial" w:hAnsi="Arial" w:cs="Arial"/>
          <w:i/>
          <w:sz w:val="24"/>
          <w:szCs w:val="24"/>
        </w:rPr>
        <w:t xml:space="preserve">, </w:t>
      </w:r>
      <w:proofErr w:type="spellStart"/>
      <w:r>
        <w:rPr>
          <w:rFonts w:ascii="Arial" w:hAnsi="Arial" w:cs="Arial"/>
          <w:i/>
          <w:sz w:val="24"/>
          <w:szCs w:val="24"/>
        </w:rPr>
        <w:t>failures</w:t>
      </w:r>
      <w:proofErr w:type="spellEnd"/>
      <w:r>
        <w:rPr>
          <w:rFonts w:ascii="Arial" w:hAnsi="Arial" w:cs="Arial"/>
          <w:i/>
          <w:sz w:val="24"/>
          <w:szCs w:val="24"/>
        </w:rPr>
        <w:t>)</w:t>
      </w:r>
      <w:r>
        <w:rPr>
          <w:rFonts w:ascii="Arial" w:hAnsi="Arial" w:cs="Arial"/>
          <w:sz w:val="24"/>
          <w:szCs w:val="24"/>
        </w:rPr>
        <w:t xml:space="preserve">” que es la encargada de mostrarlos resultados tal cual se describió en </w:t>
      </w:r>
      <w:r w:rsidR="004645C9">
        <w:rPr>
          <w:rFonts w:ascii="Arial" w:hAnsi="Arial" w:cs="Arial"/>
          <w:sz w:val="24"/>
          <w:szCs w:val="24"/>
        </w:rPr>
        <w:t xml:space="preserve">el </w:t>
      </w:r>
      <w:r>
        <w:rPr>
          <w:rFonts w:ascii="Arial" w:hAnsi="Arial" w:cs="Arial"/>
          <w:sz w:val="24"/>
          <w:szCs w:val="24"/>
        </w:rPr>
        <w:t xml:space="preserve">sub </w:t>
      </w:r>
      <w:r w:rsidR="00180733">
        <w:rPr>
          <w:rFonts w:ascii="Arial" w:hAnsi="Arial" w:cs="Arial"/>
          <w:sz w:val="24"/>
          <w:szCs w:val="24"/>
        </w:rPr>
        <w:t>capítulo</w:t>
      </w:r>
      <w:r>
        <w:rPr>
          <w:rFonts w:ascii="Arial" w:hAnsi="Arial" w:cs="Arial"/>
          <w:sz w:val="24"/>
          <w:szCs w:val="24"/>
        </w:rPr>
        <w:t xml:space="preserve"> 3.2.3. Dentro de esta función se llama a la </w:t>
      </w:r>
      <w:r w:rsidR="00180733">
        <w:rPr>
          <w:rFonts w:ascii="Arial" w:hAnsi="Arial" w:cs="Arial"/>
          <w:sz w:val="24"/>
          <w:szCs w:val="24"/>
        </w:rPr>
        <w:t>función</w:t>
      </w:r>
      <w:r>
        <w:rPr>
          <w:rFonts w:ascii="Arial" w:hAnsi="Arial" w:cs="Arial"/>
          <w:sz w:val="24"/>
          <w:szCs w:val="24"/>
        </w:rPr>
        <w:t xml:space="preserve"> creada “</w:t>
      </w:r>
      <w:proofErr w:type="spellStart"/>
      <w:r>
        <w:rPr>
          <w:rFonts w:ascii="Arial" w:hAnsi="Arial" w:cs="Arial"/>
          <w:i/>
          <w:sz w:val="24"/>
          <w:szCs w:val="24"/>
        </w:rPr>
        <w:t>GraficarMatLab</w:t>
      </w:r>
      <w:proofErr w:type="spellEnd"/>
      <w:r>
        <w:rPr>
          <w:rFonts w:ascii="Arial" w:hAnsi="Arial" w:cs="Arial"/>
          <w:sz w:val="24"/>
          <w:szCs w:val="24"/>
        </w:rPr>
        <w:t>”</w:t>
      </w:r>
      <w:r w:rsidR="00180733">
        <w:rPr>
          <w:rFonts w:ascii="Arial" w:hAnsi="Arial" w:cs="Arial"/>
          <w:sz w:val="24"/>
          <w:szCs w:val="24"/>
        </w:rPr>
        <w:t xml:space="preserve">. En esta última, se realizan los pasos explicados en el sub </w:t>
      </w:r>
      <w:r w:rsidR="0058037C">
        <w:rPr>
          <w:rFonts w:ascii="Arial" w:hAnsi="Arial" w:cs="Arial"/>
          <w:sz w:val="24"/>
          <w:szCs w:val="24"/>
        </w:rPr>
        <w:t>capítulo</w:t>
      </w:r>
      <w:r w:rsidR="00180733">
        <w:rPr>
          <w:rFonts w:ascii="Arial" w:hAnsi="Arial" w:cs="Arial"/>
          <w:sz w:val="24"/>
          <w:szCs w:val="24"/>
        </w:rPr>
        <w:t xml:space="preserve"> 3.3.1 para utilizar el motor </w:t>
      </w:r>
      <w:proofErr w:type="spellStart"/>
      <w:r w:rsidR="00180733">
        <w:rPr>
          <w:rFonts w:ascii="Arial" w:hAnsi="Arial" w:cs="Arial"/>
          <w:sz w:val="24"/>
          <w:szCs w:val="24"/>
        </w:rPr>
        <w:t>engine</w:t>
      </w:r>
      <w:proofErr w:type="spellEnd"/>
      <w:r w:rsidR="00180733">
        <w:rPr>
          <w:rFonts w:ascii="Arial" w:hAnsi="Arial" w:cs="Arial"/>
          <w:sz w:val="24"/>
          <w:szCs w:val="24"/>
        </w:rPr>
        <w:t xml:space="preserve"> de </w:t>
      </w:r>
      <w:proofErr w:type="spellStart"/>
      <w:r w:rsidR="00180733">
        <w:rPr>
          <w:rFonts w:ascii="Arial" w:hAnsi="Arial" w:cs="Arial"/>
          <w:sz w:val="24"/>
          <w:szCs w:val="24"/>
        </w:rPr>
        <w:t>MatLab</w:t>
      </w:r>
      <w:proofErr w:type="spellEnd"/>
      <w:r w:rsidR="00180733">
        <w:rPr>
          <w:rFonts w:ascii="Arial" w:hAnsi="Arial" w:cs="Arial"/>
          <w:sz w:val="24"/>
          <w:szCs w:val="24"/>
        </w:rPr>
        <w:t>. Por lo tanto, se crean las variables “</w:t>
      </w:r>
      <w:proofErr w:type="spellStart"/>
      <w:r w:rsidR="00180733">
        <w:rPr>
          <w:rFonts w:ascii="Arial" w:hAnsi="Arial" w:cs="Arial"/>
          <w:i/>
          <w:sz w:val="24"/>
          <w:szCs w:val="24"/>
        </w:rPr>
        <w:t>mxArray</w:t>
      </w:r>
      <w:proofErr w:type="spellEnd"/>
      <w:r w:rsidR="00180733">
        <w:rPr>
          <w:rFonts w:ascii="Arial" w:hAnsi="Arial" w:cs="Arial"/>
          <w:sz w:val="24"/>
          <w:szCs w:val="24"/>
        </w:rPr>
        <w:t xml:space="preserve">” para los datos, se copian los datos a las variables creadas, y por </w:t>
      </w:r>
      <w:r w:rsidR="0058037C">
        <w:rPr>
          <w:rFonts w:ascii="Arial" w:hAnsi="Arial" w:cs="Arial"/>
          <w:sz w:val="24"/>
          <w:szCs w:val="24"/>
        </w:rPr>
        <w:t>último</w:t>
      </w:r>
      <w:r w:rsidR="00180733">
        <w:rPr>
          <w:rFonts w:ascii="Arial" w:hAnsi="Arial" w:cs="Arial"/>
          <w:sz w:val="24"/>
          <w:szCs w:val="24"/>
        </w:rPr>
        <w:t xml:space="preserve"> se colocan en el espacio de trabajo de </w:t>
      </w:r>
      <w:proofErr w:type="spellStart"/>
      <w:r w:rsidR="00180733">
        <w:rPr>
          <w:rFonts w:ascii="Arial" w:hAnsi="Arial" w:cs="Arial"/>
          <w:sz w:val="24"/>
          <w:szCs w:val="24"/>
        </w:rPr>
        <w:t>MatLab</w:t>
      </w:r>
      <w:proofErr w:type="spellEnd"/>
      <w:r w:rsidR="00180733">
        <w:rPr>
          <w:rFonts w:ascii="Arial" w:hAnsi="Arial" w:cs="Arial"/>
          <w:sz w:val="24"/>
          <w:szCs w:val="24"/>
        </w:rPr>
        <w:t xml:space="preserve">. Se muestra a continuación el código de la </w:t>
      </w:r>
      <w:r w:rsidR="0058037C">
        <w:rPr>
          <w:rFonts w:ascii="Arial" w:hAnsi="Arial" w:cs="Arial"/>
          <w:sz w:val="24"/>
          <w:szCs w:val="24"/>
        </w:rPr>
        <w:t>función</w:t>
      </w:r>
      <w:r w:rsidR="00180733">
        <w:rPr>
          <w:rFonts w:ascii="Arial" w:hAnsi="Arial" w:cs="Arial"/>
          <w:sz w:val="24"/>
          <w:szCs w:val="24"/>
        </w:rPr>
        <w:t xml:space="preserve"> correspondiente a modo de aclaración:</w:t>
      </w:r>
    </w:p>
    <w:p w14:paraId="64537B0F" w14:textId="77777777" w:rsidR="00180733" w:rsidRDefault="00180733" w:rsidP="00FD096B">
      <w:pPr>
        <w:spacing w:before="20" w:after="20"/>
        <w:rPr>
          <w:rFonts w:ascii="Arial" w:hAnsi="Arial" w:cs="Arial"/>
          <w:sz w:val="24"/>
          <w:szCs w:val="24"/>
        </w:rPr>
      </w:pPr>
    </w:p>
    <w:p w14:paraId="71A4EA14" w14:textId="77777777" w:rsidR="002C1F10" w:rsidRDefault="002C1F10" w:rsidP="00FD096B">
      <w:pPr>
        <w:autoSpaceDE w:val="0"/>
        <w:autoSpaceDN w:val="0"/>
        <w:adjustRightInd w:val="0"/>
        <w:spacing w:before="20" w:after="20" w:line="240" w:lineRule="auto"/>
        <w:rPr>
          <w:rFonts w:ascii="Consolas" w:hAnsi="Consolas" w:cs="Consolas"/>
          <w:color w:val="008000"/>
          <w:sz w:val="19"/>
          <w:szCs w:val="19"/>
          <w:lang w:val="es-ES"/>
        </w:rPr>
      </w:pPr>
      <w:proofErr w:type="spellStart"/>
      <w:proofErr w:type="gramStart"/>
      <w:r>
        <w:rPr>
          <w:rFonts w:ascii="Consolas" w:hAnsi="Consolas" w:cs="Consolas"/>
          <w:color w:val="0000FF"/>
          <w:sz w:val="19"/>
          <w:szCs w:val="19"/>
          <w:lang w:val="es-ES"/>
        </w:rPr>
        <w:t>static</w:t>
      </w:r>
      <w:proofErr w:type="spellEnd"/>
      <w:proofErr w:type="gramEnd"/>
      <w:r>
        <w:rPr>
          <w:rFonts w:ascii="Consolas" w:hAnsi="Consolas" w:cs="Consolas"/>
          <w:sz w:val="19"/>
          <w:szCs w:val="19"/>
          <w:lang w:val="es-ES"/>
        </w:rPr>
        <w:t xml:space="preserve"> </w:t>
      </w:r>
      <w:proofErr w:type="spellStart"/>
      <w:r>
        <w:rPr>
          <w:rFonts w:ascii="Consolas" w:hAnsi="Consolas" w:cs="Consolas"/>
          <w:color w:val="0000FF"/>
          <w:sz w:val="19"/>
          <w:szCs w:val="19"/>
          <w:lang w:val="es-ES"/>
        </w:rPr>
        <w:t>void</w:t>
      </w:r>
      <w:proofErr w:type="spellEnd"/>
      <w:r>
        <w:rPr>
          <w:rFonts w:ascii="Consolas" w:hAnsi="Consolas" w:cs="Consolas"/>
          <w:sz w:val="19"/>
          <w:szCs w:val="19"/>
          <w:lang w:val="es-ES"/>
        </w:rPr>
        <w:t xml:space="preserve"> </w:t>
      </w:r>
      <w:proofErr w:type="spellStart"/>
      <w:r>
        <w:rPr>
          <w:rFonts w:ascii="Consolas" w:hAnsi="Consolas" w:cs="Consolas"/>
          <w:sz w:val="19"/>
          <w:szCs w:val="19"/>
          <w:lang w:val="es-ES"/>
        </w:rPr>
        <w:t>GraficarMatLab</w:t>
      </w:r>
      <w:proofErr w:type="spellEnd"/>
      <w:r>
        <w:rPr>
          <w:rFonts w:ascii="Consolas" w:hAnsi="Consolas" w:cs="Consolas"/>
          <w:sz w:val="19"/>
          <w:szCs w:val="19"/>
          <w:lang w:val="es-ES"/>
        </w:rPr>
        <w:t>()</w:t>
      </w:r>
    </w:p>
    <w:p w14:paraId="5EB4F63A"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w:t>
      </w:r>
    </w:p>
    <w:p w14:paraId="5F56FDBD"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2751205E"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w:t>
      </w:r>
      <w:proofErr w:type="spellStart"/>
      <w:r>
        <w:rPr>
          <w:rFonts w:ascii="Consolas" w:hAnsi="Consolas" w:cs="Consolas"/>
          <w:color w:val="008000"/>
          <w:sz w:val="19"/>
          <w:szCs w:val="19"/>
          <w:lang w:val="es-ES"/>
        </w:rPr>
        <w:t>eng</w:t>
      </w:r>
      <w:proofErr w:type="spellEnd"/>
      <w:r>
        <w:rPr>
          <w:rFonts w:ascii="Consolas" w:hAnsi="Consolas" w:cs="Consolas"/>
          <w:color w:val="008000"/>
          <w:sz w:val="19"/>
          <w:szCs w:val="19"/>
          <w:lang w:val="es-ES"/>
        </w:rPr>
        <w:t>::</w:t>
      </w:r>
      <w:proofErr w:type="spellStart"/>
      <w:r>
        <w:rPr>
          <w:rFonts w:ascii="Consolas" w:hAnsi="Consolas" w:cs="Consolas"/>
          <w:color w:val="008000"/>
          <w:sz w:val="19"/>
          <w:szCs w:val="19"/>
          <w:lang w:val="es-ES"/>
        </w:rPr>
        <w:t>Engine</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ep</w:t>
      </w:r>
      <w:proofErr w:type="spellEnd"/>
      <w:r>
        <w:rPr>
          <w:rFonts w:ascii="Consolas" w:hAnsi="Consolas" w:cs="Consolas"/>
          <w:color w:val="008000"/>
          <w:sz w:val="19"/>
          <w:szCs w:val="19"/>
          <w:lang w:val="es-ES"/>
        </w:rPr>
        <w:t xml:space="preserve">; //Se </w:t>
      </w:r>
      <w:proofErr w:type="spellStart"/>
      <w:r>
        <w:rPr>
          <w:rFonts w:ascii="Consolas" w:hAnsi="Consolas" w:cs="Consolas"/>
          <w:color w:val="008000"/>
          <w:sz w:val="19"/>
          <w:szCs w:val="19"/>
          <w:lang w:val="es-ES"/>
        </w:rPr>
        <w:t>declaro</w:t>
      </w:r>
      <w:proofErr w:type="spellEnd"/>
      <w:r>
        <w:rPr>
          <w:rFonts w:ascii="Consolas" w:hAnsi="Consolas" w:cs="Consolas"/>
          <w:color w:val="008000"/>
          <w:sz w:val="19"/>
          <w:szCs w:val="19"/>
          <w:lang w:val="es-ES"/>
        </w:rPr>
        <w:t xml:space="preserve"> global arriba después de los </w:t>
      </w:r>
      <w:proofErr w:type="spellStart"/>
      <w:r>
        <w:rPr>
          <w:rFonts w:ascii="Consolas" w:hAnsi="Consolas" w:cs="Consolas"/>
          <w:color w:val="008000"/>
          <w:sz w:val="19"/>
          <w:szCs w:val="19"/>
          <w:lang w:val="es-ES"/>
        </w:rPr>
        <w:t>include</w:t>
      </w:r>
      <w:proofErr w:type="spellEnd"/>
      <w:r>
        <w:rPr>
          <w:rFonts w:ascii="Consolas" w:hAnsi="Consolas" w:cs="Consolas"/>
          <w:color w:val="008000"/>
          <w:sz w:val="19"/>
          <w:szCs w:val="19"/>
          <w:lang w:val="es-ES"/>
        </w:rPr>
        <w:t>;</w:t>
      </w:r>
    </w:p>
    <w:p w14:paraId="6E536E6B"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11BFE886"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proofErr w:type="gramStart"/>
      <w:r>
        <w:rPr>
          <w:rFonts w:ascii="Consolas" w:hAnsi="Consolas" w:cs="Consolas"/>
          <w:sz w:val="19"/>
          <w:szCs w:val="19"/>
          <w:lang w:val="es-ES"/>
        </w:rPr>
        <w:t>eng</w:t>
      </w:r>
      <w:proofErr w:type="spellEnd"/>
      <w:proofErr w:type="gramEnd"/>
      <w:r>
        <w:rPr>
          <w:rFonts w:ascii="Consolas" w:hAnsi="Consolas" w:cs="Consolas"/>
          <w:sz w:val="19"/>
          <w:szCs w:val="19"/>
          <w:lang w:val="es-ES"/>
        </w:rPr>
        <w:t>::</w:t>
      </w:r>
      <w:proofErr w:type="spellStart"/>
      <w:r>
        <w:rPr>
          <w:rFonts w:ascii="Consolas" w:hAnsi="Consolas" w:cs="Consolas"/>
          <w:sz w:val="19"/>
          <w:szCs w:val="19"/>
          <w:lang w:val="es-ES"/>
        </w:rPr>
        <w:t>mxArray</w:t>
      </w:r>
      <w:proofErr w:type="spellEnd"/>
      <w:r>
        <w:rPr>
          <w:rFonts w:ascii="Consolas" w:hAnsi="Consolas" w:cs="Consolas"/>
          <w:sz w:val="19"/>
          <w:szCs w:val="19"/>
          <w:lang w:val="es-ES"/>
        </w:rPr>
        <w:t xml:space="preserve"> *</w:t>
      </w:r>
      <w:proofErr w:type="spellStart"/>
      <w:r>
        <w:rPr>
          <w:rFonts w:ascii="Consolas" w:hAnsi="Consolas" w:cs="Consolas"/>
          <w:sz w:val="19"/>
          <w:szCs w:val="19"/>
          <w:lang w:val="es-ES"/>
        </w:rPr>
        <w:t>baseTiempo</w:t>
      </w:r>
      <w:proofErr w:type="spellEnd"/>
      <w:r>
        <w:rPr>
          <w:rFonts w:ascii="Consolas" w:hAnsi="Consolas" w:cs="Consolas"/>
          <w:sz w:val="19"/>
          <w:szCs w:val="19"/>
          <w:lang w:val="es-ES"/>
        </w:rPr>
        <w:t xml:space="preserve"> = NULL,*valores = NULL;</w:t>
      </w:r>
    </w:p>
    <w:p w14:paraId="0A4814A8"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mxArray</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 xml:space="preserve"> = NULL, *</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 xml:space="preserve"> = NULL;</w:t>
      </w:r>
    </w:p>
    <w:p w14:paraId="0A4D1872"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p>
    <w:p w14:paraId="4AAF95B8"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4D0F988C"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6A5C117E"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proofErr w:type="gramStart"/>
      <w:r w:rsidRPr="00D444F3">
        <w:rPr>
          <w:rFonts w:ascii="Consolas" w:hAnsi="Consolas" w:cs="Consolas"/>
          <w:sz w:val="19"/>
          <w:szCs w:val="19"/>
          <w:lang w:val="en-US"/>
        </w:rPr>
        <w:t>memcpy</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w:t>
      </w:r>
      <w:r w:rsidRPr="00D444F3">
        <w:rPr>
          <w:rFonts w:ascii="Consolas" w:hAnsi="Consolas" w:cs="Consolas"/>
          <w:color w:val="0000FF"/>
          <w:sz w:val="19"/>
          <w:szCs w:val="19"/>
          <w:lang w:val="en-US"/>
        </w:rPr>
        <w:t>sizeof</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TimeDivi</w:t>
      </w:r>
      <w:proofErr w:type="spellEnd"/>
      <w:r w:rsidRPr="00D444F3">
        <w:rPr>
          <w:rFonts w:ascii="Consolas" w:hAnsi="Consolas" w:cs="Consolas"/>
          <w:sz w:val="19"/>
          <w:szCs w:val="19"/>
          <w:lang w:val="en-US"/>
        </w:rPr>
        <w:t>));</w:t>
      </w:r>
    </w:p>
    <w:p w14:paraId="6917F86C"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proofErr w:type="gramStart"/>
      <w:r w:rsidRPr="00D444F3">
        <w:rPr>
          <w:rFonts w:ascii="Consolas" w:hAnsi="Consolas" w:cs="Consolas"/>
          <w:sz w:val="19"/>
          <w:szCs w:val="19"/>
          <w:lang w:val="en-US"/>
        </w:rPr>
        <w:t>memcpy</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VoltDivi,</w:t>
      </w:r>
      <w:r w:rsidRPr="00D444F3">
        <w:rPr>
          <w:rFonts w:ascii="Consolas" w:hAnsi="Consolas" w:cs="Consolas"/>
          <w:color w:val="0000FF"/>
          <w:sz w:val="19"/>
          <w:szCs w:val="19"/>
          <w:lang w:val="en-US"/>
        </w:rPr>
        <w:t>sizeof</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VoltDivi</w:t>
      </w:r>
      <w:proofErr w:type="spellEnd"/>
      <w:r w:rsidRPr="00D444F3">
        <w:rPr>
          <w:rFonts w:ascii="Consolas" w:hAnsi="Consolas" w:cs="Consolas"/>
          <w:sz w:val="19"/>
          <w:szCs w:val="19"/>
          <w:lang w:val="en-US"/>
        </w:rPr>
        <w:t>));</w:t>
      </w:r>
    </w:p>
    <w:p w14:paraId="57A2256B"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TimeDiviMat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w:t>
      </w:r>
    </w:p>
    <w:p w14:paraId="02826014"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VoltDiviMat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w:t>
      </w:r>
    </w:p>
    <w:p w14:paraId="5EAC8973"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ab/>
      </w:r>
      <w:r>
        <w:rPr>
          <w:rFonts w:ascii="Consolas" w:hAnsi="Consolas" w:cs="Consolas"/>
          <w:color w:val="008000"/>
          <w:sz w:val="19"/>
          <w:szCs w:val="19"/>
          <w:lang w:val="es-ES"/>
        </w:rPr>
        <w:t xml:space="preserve">/* </w:t>
      </w:r>
    </w:p>
    <w:p w14:paraId="1C21E4BD"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color w:val="008000"/>
          <w:sz w:val="19"/>
          <w:szCs w:val="19"/>
          <w:lang w:val="es-ES"/>
        </w:rPr>
        <w:tab/>
        <w:t>* Creamos una variable para nuestros datos base de tiempo</w:t>
      </w:r>
    </w:p>
    <w:p w14:paraId="5B50D69D"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color w:val="008000"/>
          <w:sz w:val="19"/>
          <w:szCs w:val="19"/>
          <w:lang w:val="es-ES"/>
        </w:rPr>
        <w:tab/>
        <w:t>*/</w:t>
      </w:r>
    </w:p>
    <w:p w14:paraId="47462877"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proofErr w:type="gramStart"/>
      <w:r>
        <w:rPr>
          <w:rFonts w:ascii="Consolas" w:hAnsi="Consolas" w:cs="Consolas"/>
          <w:sz w:val="19"/>
          <w:szCs w:val="19"/>
          <w:lang w:val="es-ES"/>
        </w:rPr>
        <w:t>baseTiempo</w:t>
      </w:r>
      <w:proofErr w:type="spellEnd"/>
      <w:proofErr w:type="gramEnd"/>
      <w:r>
        <w:rPr>
          <w:rFonts w:ascii="Consolas" w:hAnsi="Consolas" w:cs="Consolas"/>
          <w:sz w:val="19"/>
          <w:szCs w:val="19"/>
          <w:lang w:val="es-ES"/>
        </w:rPr>
        <w:t xml:space="preserve"> = </w:t>
      </w:r>
      <w:proofErr w:type="spellStart"/>
      <w:r>
        <w:rPr>
          <w:rFonts w:ascii="Consolas" w:hAnsi="Consolas" w:cs="Consolas"/>
          <w:sz w:val="19"/>
          <w:szCs w:val="19"/>
          <w:lang w:val="es-ES"/>
        </w:rPr>
        <w:t>eng</w:t>
      </w:r>
      <w:proofErr w:type="spellEnd"/>
      <w:r>
        <w:rPr>
          <w:rFonts w:ascii="Consolas" w:hAnsi="Consolas" w:cs="Consolas"/>
          <w:sz w:val="19"/>
          <w:szCs w:val="19"/>
          <w:lang w:val="es-ES"/>
        </w:rPr>
        <w:t>::</w:t>
      </w:r>
      <w:proofErr w:type="spellStart"/>
      <w:r>
        <w:rPr>
          <w:rFonts w:ascii="Consolas" w:hAnsi="Consolas" w:cs="Consolas"/>
          <w:sz w:val="19"/>
          <w:szCs w:val="19"/>
          <w:lang w:val="es-ES"/>
        </w:rPr>
        <w:t>mxCreateDoubleMatrix</w:t>
      </w:r>
      <w:proofErr w:type="spellEnd"/>
      <w:r>
        <w:rPr>
          <w:rFonts w:ascii="Consolas" w:hAnsi="Consolas" w:cs="Consolas"/>
          <w:sz w:val="19"/>
          <w:szCs w:val="19"/>
          <w:lang w:val="es-ES"/>
        </w:rPr>
        <w:t xml:space="preserve">(cantidad, 1, </w:t>
      </w:r>
      <w:proofErr w:type="spellStart"/>
      <w:r>
        <w:rPr>
          <w:rFonts w:ascii="Consolas" w:hAnsi="Consolas" w:cs="Consolas"/>
          <w:sz w:val="19"/>
          <w:szCs w:val="19"/>
          <w:lang w:val="es-ES"/>
        </w:rPr>
        <w:t>eng</w:t>
      </w:r>
      <w:proofErr w:type="spellEnd"/>
      <w:r>
        <w:rPr>
          <w:rFonts w:ascii="Consolas" w:hAnsi="Consolas" w:cs="Consolas"/>
          <w:sz w:val="19"/>
          <w:szCs w:val="19"/>
          <w:lang w:val="es-ES"/>
        </w:rPr>
        <w:t>::</w:t>
      </w:r>
      <w:proofErr w:type="spellStart"/>
      <w:r>
        <w:rPr>
          <w:rFonts w:ascii="Consolas" w:hAnsi="Consolas" w:cs="Consolas"/>
          <w:sz w:val="19"/>
          <w:szCs w:val="19"/>
          <w:lang w:val="es-ES"/>
        </w:rPr>
        <w:t>mxREAL</w:t>
      </w:r>
      <w:proofErr w:type="spellEnd"/>
      <w:r>
        <w:rPr>
          <w:rFonts w:ascii="Consolas" w:hAnsi="Consolas" w:cs="Consolas"/>
          <w:sz w:val="19"/>
          <w:szCs w:val="19"/>
          <w:lang w:val="es-ES"/>
        </w:rPr>
        <w:t>);</w:t>
      </w:r>
    </w:p>
    <w:p w14:paraId="698B387E"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1D031CC2"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 xml:space="preserve">/* </w:t>
      </w:r>
    </w:p>
    <w:p w14:paraId="1B72EFEF"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color w:val="008000"/>
          <w:sz w:val="19"/>
          <w:szCs w:val="19"/>
          <w:lang w:val="es-ES"/>
        </w:rPr>
        <w:tab/>
        <w:t>* Creamos una variable para nuestros datos recibidos</w:t>
      </w:r>
    </w:p>
    <w:p w14:paraId="236B52CE"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color w:val="008000"/>
          <w:sz w:val="19"/>
          <w:szCs w:val="19"/>
          <w:lang w:val="es-ES"/>
        </w:rPr>
        <w:tab/>
        <w:t>*/</w:t>
      </w:r>
    </w:p>
    <w:p w14:paraId="67547E67"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gramStart"/>
      <w:r>
        <w:rPr>
          <w:rFonts w:ascii="Consolas" w:hAnsi="Consolas" w:cs="Consolas"/>
          <w:sz w:val="19"/>
          <w:szCs w:val="19"/>
          <w:lang w:val="es-ES"/>
        </w:rPr>
        <w:t>valores</w:t>
      </w:r>
      <w:proofErr w:type="gramEnd"/>
      <w:r>
        <w:rPr>
          <w:rFonts w:ascii="Consolas" w:hAnsi="Consolas" w:cs="Consolas"/>
          <w:sz w:val="19"/>
          <w:szCs w:val="19"/>
          <w:lang w:val="es-ES"/>
        </w:rPr>
        <w:t xml:space="preserve"> = </w:t>
      </w:r>
      <w:proofErr w:type="spellStart"/>
      <w:r>
        <w:rPr>
          <w:rFonts w:ascii="Consolas" w:hAnsi="Consolas" w:cs="Consolas"/>
          <w:sz w:val="19"/>
          <w:szCs w:val="19"/>
          <w:lang w:val="es-ES"/>
        </w:rPr>
        <w:t>eng</w:t>
      </w:r>
      <w:proofErr w:type="spellEnd"/>
      <w:r>
        <w:rPr>
          <w:rFonts w:ascii="Consolas" w:hAnsi="Consolas" w:cs="Consolas"/>
          <w:sz w:val="19"/>
          <w:szCs w:val="19"/>
          <w:lang w:val="es-ES"/>
        </w:rPr>
        <w:t>::</w:t>
      </w:r>
      <w:proofErr w:type="spellStart"/>
      <w:r>
        <w:rPr>
          <w:rFonts w:ascii="Consolas" w:hAnsi="Consolas" w:cs="Consolas"/>
          <w:sz w:val="19"/>
          <w:szCs w:val="19"/>
          <w:lang w:val="es-ES"/>
        </w:rPr>
        <w:t>mxCreateDoubleMatrix</w:t>
      </w:r>
      <w:proofErr w:type="spellEnd"/>
      <w:r>
        <w:rPr>
          <w:rFonts w:ascii="Consolas" w:hAnsi="Consolas" w:cs="Consolas"/>
          <w:sz w:val="19"/>
          <w:szCs w:val="19"/>
          <w:lang w:val="es-ES"/>
        </w:rPr>
        <w:t xml:space="preserve">(cantidad, 1, </w:t>
      </w:r>
      <w:proofErr w:type="spellStart"/>
      <w:r>
        <w:rPr>
          <w:rFonts w:ascii="Consolas" w:hAnsi="Consolas" w:cs="Consolas"/>
          <w:sz w:val="19"/>
          <w:szCs w:val="19"/>
          <w:lang w:val="es-ES"/>
        </w:rPr>
        <w:t>eng</w:t>
      </w:r>
      <w:proofErr w:type="spellEnd"/>
      <w:r>
        <w:rPr>
          <w:rFonts w:ascii="Consolas" w:hAnsi="Consolas" w:cs="Consolas"/>
          <w:sz w:val="19"/>
          <w:szCs w:val="19"/>
          <w:lang w:val="es-ES"/>
        </w:rPr>
        <w:t>::</w:t>
      </w:r>
      <w:proofErr w:type="spellStart"/>
      <w:r>
        <w:rPr>
          <w:rFonts w:ascii="Consolas" w:hAnsi="Consolas" w:cs="Consolas"/>
          <w:sz w:val="19"/>
          <w:szCs w:val="19"/>
          <w:lang w:val="es-ES"/>
        </w:rPr>
        <w:t>mxREAL</w:t>
      </w:r>
      <w:proofErr w:type="spellEnd"/>
      <w:r>
        <w:rPr>
          <w:rFonts w:ascii="Consolas" w:hAnsi="Consolas" w:cs="Consolas"/>
          <w:sz w:val="19"/>
          <w:szCs w:val="19"/>
          <w:lang w:val="es-ES"/>
        </w:rPr>
        <w:t>);</w:t>
      </w:r>
      <w:r>
        <w:rPr>
          <w:rFonts w:ascii="Consolas" w:hAnsi="Consolas" w:cs="Consolas"/>
          <w:sz w:val="19"/>
          <w:szCs w:val="19"/>
          <w:lang w:val="es-ES"/>
        </w:rPr>
        <w:tab/>
      </w:r>
      <w:r>
        <w:rPr>
          <w:rFonts w:ascii="Consolas" w:hAnsi="Consolas" w:cs="Consolas"/>
          <w:sz w:val="19"/>
          <w:szCs w:val="19"/>
          <w:lang w:val="es-ES"/>
        </w:rPr>
        <w:tab/>
      </w:r>
      <w:r>
        <w:rPr>
          <w:rFonts w:ascii="Consolas" w:hAnsi="Consolas" w:cs="Consolas"/>
          <w:sz w:val="19"/>
          <w:szCs w:val="19"/>
          <w:lang w:val="es-ES"/>
        </w:rPr>
        <w:tab/>
      </w:r>
    </w:p>
    <w:p w14:paraId="2F821FE4"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2E0E4BF1"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 xml:space="preserve">//Copiamos los datos a las variables del tipo </w:t>
      </w:r>
      <w:proofErr w:type="spellStart"/>
      <w:r>
        <w:rPr>
          <w:rFonts w:ascii="Consolas" w:hAnsi="Consolas" w:cs="Consolas"/>
          <w:color w:val="008000"/>
          <w:sz w:val="19"/>
          <w:szCs w:val="19"/>
          <w:lang w:val="es-ES"/>
        </w:rPr>
        <w:t>mxArray</w:t>
      </w:r>
      <w:proofErr w:type="spellEnd"/>
    </w:p>
    <w:p w14:paraId="7584156B"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tab/>
      </w:r>
      <w:proofErr w:type="spellStart"/>
      <w:proofErr w:type="gramStart"/>
      <w:r w:rsidRPr="00D444F3">
        <w:rPr>
          <w:rFonts w:ascii="Consolas" w:hAnsi="Consolas" w:cs="Consolas"/>
          <w:sz w:val="19"/>
          <w:szCs w:val="19"/>
          <w:lang w:val="en-US"/>
        </w:rPr>
        <w:t>memcpy</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baseTiempo</w:t>
      </w:r>
      <w:proofErr w:type="spell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w:t>
      </w:r>
      <w:r w:rsidRPr="00D444F3">
        <w:rPr>
          <w:rFonts w:ascii="Consolas" w:hAnsi="Consolas" w:cs="Consolas"/>
          <w:color w:val="0000FF"/>
          <w:sz w:val="19"/>
          <w:szCs w:val="19"/>
          <w:lang w:val="en-US"/>
        </w:rPr>
        <w:t>sizeof</w:t>
      </w:r>
      <w:proofErr w:type="spellEnd"/>
      <w:r w:rsidRPr="00D444F3">
        <w:rPr>
          <w:rFonts w:ascii="Consolas" w:hAnsi="Consolas" w:cs="Consolas"/>
          <w:sz w:val="19"/>
          <w:szCs w:val="19"/>
          <w:lang w:val="en-US"/>
        </w:rPr>
        <w:t>(time));</w:t>
      </w:r>
    </w:p>
    <w:p w14:paraId="6736A4E7"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p>
    <w:p w14:paraId="366115A6"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ab/>
      </w:r>
      <w:r>
        <w:rPr>
          <w:rFonts w:ascii="Consolas" w:hAnsi="Consolas" w:cs="Consolas"/>
          <w:color w:val="008000"/>
          <w:sz w:val="19"/>
          <w:szCs w:val="19"/>
          <w:lang w:val="es-ES"/>
        </w:rPr>
        <w:t xml:space="preserve">//Colocamos la variable </w:t>
      </w:r>
      <w:proofErr w:type="spellStart"/>
      <w:r>
        <w:rPr>
          <w:rFonts w:ascii="Consolas" w:hAnsi="Consolas" w:cs="Consolas"/>
          <w:color w:val="008000"/>
          <w:sz w:val="19"/>
          <w:szCs w:val="19"/>
          <w:lang w:val="es-ES"/>
        </w:rPr>
        <w:t>baseTiempo</w:t>
      </w:r>
      <w:proofErr w:type="spellEnd"/>
      <w:r>
        <w:rPr>
          <w:rFonts w:ascii="Consolas" w:hAnsi="Consolas" w:cs="Consolas"/>
          <w:color w:val="008000"/>
          <w:sz w:val="19"/>
          <w:szCs w:val="19"/>
          <w:lang w:val="es-ES"/>
        </w:rPr>
        <w:t xml:space="preserve"> en el </w:t>
      </w:r>
      <w:proofErr w:type="spellStart"/>
      <w:r>
        <w:rPr>
          <w:rFonts w:ascii="Consolas" w:hAnsi="Consolas" w:cs="Consolas"/>
          <w:color w:val="008000"/>
          <w:sz w:val="19"/>
          <w:szCs w:val="19"/>
          <w:lang w:val="es-ES"/>
        </w:rPr>
        <w:t>workspace</w:t>
      </w:r>
      <w:proofErr w:type="spellEnd"/>
      <w:r>
        <w:rPr>
          <w:rFonts w:ascii="Consolas" w:hAnsi="Consolas" w:cs="Consolas"/>
          <w:color w:val="008000"/>
          <w:sz w:val="19"/>
          <w:szCs w:val="19"/>
          <w:lang w:val="es-ES"/>
        </w:rPr>
        <w:t xml:space="preserve"> de </w:t>
      </w:r>
      <w:proofErr w:type="spellStart"/>
      <w:r>
        <w:rPr>
          <w:rFonts w:ascii="Consolas" w:hAnsi="Consolas" w:cs="Consolas"/>
          <w:color w:val="008000"/>
          <w:sz w:val="19"/>
          <w:szCs w:val="19"/>
          <w:lang w:val="es-ES"/>
        </w:rPr>
        <w:t>MatLab</w:t>
      </w:r>
      <w:proofErr w:type="spellEnd"/>
    </w:p>
    <w:p w14:paraId="45885214"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proofErr w:type="gramStart"/>
      <w:r>
        <w:rPr>
          <w:rFonts w:ascii="Consolas" w:hAnsi="Consolas" w:cs="Consolas"/>
          <w:sz w:val="19"/>
          <w:szCs w:val="19"/>
          <w:lang w:val="es-ES"/>
        </w:rPr>
        <w:t>eng</w:t>
      </w:r>
      <w:proofErr w:type="spellEnd"/>
      <w:proofErr w:type="gramEnd"/>
      <w:r>
        <w:rPr>
          <w:rFonts w:ascii="Consolas" w:hAnsi="Consolas" w:cs="Consolas"/>
          <w:sz w:val="19"/>
          <w:szCs w:val="19"/>
          <w:lang w:val="es-ES"/>
        </w:rPr>
        <w:t>::</w:t>
      </w:r>
      <w:proofErr w:type="spellStart"/>
      <w:r>
        <w:rPr>
          <w:rFonts w:ascii="Consolas" w:hAnsi="Consolas" w:cs="Consolas"/>
          <w:sz w:val="19"/>
          <w:szCs w:val="19"/>
          <w:lang w:val="es-ES"/>
        </w:rPr>
        <w:t>engPutVariable</w:t>
      </w:r>
      <w:proofErr w:type="spellEnd"/>
      <w:r>
        <w:rPr>
          <w:rFonts w:ascii="Consolas" w:hAnsi="Consolas" w:cs="Consolas"/>
          <w:sz w:val="19"/>
          <w:szCs w:val="19"/>
          <w:lang w:val="es-ES"/>
        </w:rPr>
        <w:t>(</w:t>
      </w:r>
      <w:proofErr w:type="spellStart"/>
      <w:r>
        <w:rPr>
          <w:rFonts w:ascii="Consolas" w:hAnsi="Consolas" w:cs="Consolas"/>
          <w:sz w:val="19"/>
          <w:szCs w:val="19"/>
          <w:lang w:val="es-ES"/>
        </w:rPr>
        <w:t>ep</w:t>
      </w:r>
      <w:proofErr w:type="spellEnd"/>
      <w:r>
        <w:rPr>
          <w:rFonts w:ascii="Consolas" w:hAnsi="Consolas" w:cs="Consolas"/>
          <w:sz w:val="19"/>
          <w:szCs w:val="19"/>
          <w:lang w:val="es-ES"/>
        </w:rPr>
        <w:t xml:space="preserve">, </w:t>
      </w:r>
      <w:r>
        <w:rPr>
          <w:rFonts w:ascii="Consolas" w:hAnsi="Consolas" w:cs="Consolas"/>
          <w:color w:val="A31515"/>
          <w:sz w:val="19"/>
          <w:szCs w:val="19"/>
          <w:lang w:val="es-ES"/>
        </w:rPr>
        <w:t>"</w:t>
      </w:r>
      <w:proofErr w:type="spellStart"/>
      <w:r>
        <w:rPr>
          <w:rFonts w:ascii="Consolas" w:hAnsi="Consolas" w:cs="Consolas"/>
          <w:color w:val="A31515"/>
          <w:sz w:val="19"/>
          <w:szCs w:val="19"/>
          <w:lang w:val="es-ES"/>
        </w:rPr>
        <w:t>baseTiempo</w:t>
      </w:r>
      <w:proofErr w:type="spellEnd"/>
      <w:r>
        <w:rPr>
          <w:rFonts w:ascii="Consolas" w:hAnsi="Consolas" w:cs="Consolas"/>
          <w:color w:val="A31515"/>
          <w:sz w:val="19"/>
          <w:szCs w:val="19"/>
          <w:lang w:val="es-ES"/>
        </w:rPr>
        <w:t>"</w:t>
      </w:r>
      <w:r>
        <w:rPr>
          <w:rFonts w:ascii="Consolas" w:hAnsi="Consolas" w:cs="Consolas"/>
          <w:sz w:val="19"/>
          <w:szCs w:val="19"/>
          <w:lang w:val="es-ES"/>
        </w:rPr>
        <w:t xml:space="preserve">, </w:t>
      </w:r>
      <w:proofErr w:type="spellStart"/>
      <w:r>
        <w:rPr>
          <w:rFonts w:ascii="Consolas" w:hAnsi="Consolas" w:cs="Consolas"/>
          <w:sz w:val="19"/>
          <w:szCs w:val="19"/>
          <w:lang w:val="es-ES"/>
        </w:rPr>
        <w:t>baseTiempo</w:t>
      </w:r>
      <w:proofErr w:type="spellEnd"/>
      <w:r>
        <w:rPr>
          <w:rFonts w:ascii="Consolas" w:hAnsi="Consolas" w:cs="Consolas"/>
          <w:sz w:val="19"/>
          <w:szCs w:val="19"/>
          <w:lang w:val="es-ES"/>
        </w:rPr>
        <w:t>);</w:t>
      </w:r>
    </w:p>
    <w:p w14:paraId="19C19BC4"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33816128"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057902CB"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 xml:space="preserve">//Copiamos los datos a las variables del tipo </w:t>
      </w:r>
      <w:proofErr w:type="spellStart"/>
      <w:r>
        <w:rPr>
          <w:rFonts w:ascii="Consolas" w:hAnsi="Consolas" w:cs="Consolas"/>
          <w:color w:val="008000"/>
          <w:sz w:val="19"/>
          <w:szCs w:val="19"/>
          <w:lang w:val="es-ES"/>
        </w:rPr>
        <w:t>mxArray</w:t>
      </w:r>
      <w:proofErr w:type="spellEnd"/>
    </w:p>
    <w:p w14:paraId="0E6CCF42"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7F57E293"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proofErr w:type="gramStart"/>
      <w:r>
        <w:rPr>
          <w:rFonts w:ascii="Consolas" w:hAnsi="Consolas" w:cs="Consolas"/>
          <w:sz w:val="19"/>
          <w:szCs w:val="19"/>
          <w:lang w:val="es-ES"/>
        </w:rPr>
        <w:t>memcpy</w:t>
      </w:r>
      <w:proofErr w:type="spellEnd"/>
      <w:proofErr w:type="gramEnd"/>
      <w:r>
        <w:rPr>
          <w:rFonts w:ascii="Consolas" w:hAnsi="Consolas" w:cs="Consolas"/>
          <w:sz w:val="19"/>
          <w:szCs w:val="19"/>
          <w:lang w:val="es-ES"/>
        </w:rPr>
        <w:t>((</w:t>
      </w:r>
      <w:proofErr w:type="spellStart"/>
      <w:r>
        <w:rPr>
          <w:rFonts w:ascii="Consolas" w:hAnsi="Consolas" w:cs="Consolas"/>
          <w:color w:val="0000FF"/>
          <w:sz w:val="19"/>
          <w:szCs w:val="19"/>
          <w:lang w:val="es-ES"/>
        </w:rPr>
        <w:t>void</w:t>
      </w:r>
      <w:proofErr w:type="spellEnd"/>
      <w:r>
        <w:rPr>
          <w:rFonts w:ascii="Consolas" w:hAnsi="Consolas" w:cs="Consolas"/>
          <w:sz w:val="19"/>
          <w:szCs w:val="19"/>
          <w:lang w:val="es-ES"/>
        </w:rPr>
        <w:t xml:space="preserve"> *)</w:t>
      </w:r>
      <w:proofErr w:type="spellStart"/>
      <w:r>
        <w:rPr>
          <w:rFonts w:ascii="Consolas" w:hAnsi="Consolas" w:cs="Consolas"/>
          <w:sz w:val="19"/>
          <w:szCs w:val="19"/>
          <w:lang w:val="es-ES"/>
        </w:rPr>
        <w:t>eng</w:t>
      </w:r>
      <w:proofErr w:type="spellEnd"/>
      <w:r>
        <w:rPr>
          <w:rFonts w:ascii="Consolas" w:hAnsi="Consolas" w:cs="Consolas"/>
          <w:sz w:val="19"/>
          <w:szCs w:val="19"/>
          <w:lang w:val="es-ES"/>
        </w:rPr>
        <w:t>::</w:t>
      </w:r>
      <w:proofErr w:type="spellStart"/>
      <w:r>
        <w:rPr>
          <w:rFonts w:ascii="Consolas" w:hAnsi="Consolas" w:cs="Consolas"/>
          <w:sz w:val="19"/>
          <w:szCs w:val="19"/>
          <w:lang w:val="es-ES"/>
        </w:rPr>
        <w:t>mxGetPr</w:t>
      </w:r>
      <w:proofErr w:type="spellEnd"/>
      <w:r>
        <w:rPr>
          <w:rFonts w:ascii="Consolas" w:hAnsi="Consolas" w:cs="Consolas"/>
          <w:sz w:val="19"/>
          <w:szCs w:val="19"/>
          <w:lang w:val="es-ES"/>
        </w:rPr>
        <w:t>(valores),(</w:t>
      </w:r>
      <w:proofErr w:type="spellStart"/>
      <w:r>
        <w:rPr>
          <w:rFonts w:ascii="Consolas" w:hAnsi="Consolas" w:cs="Consolas"/>
          <w:color w:val="0000FF"/>
          <w:sz w:val="19"/>
          <w:szCs w:val="19"/>
          <w:lang w:val="es-ES"/>
        </w:rPr>
        <w:t>void</w:t>
      </w:r>
      <w:proofErr w:type="spellEnd"/>
      <w:r>
        <w:rPr>
          <w:rFonts w:ascii="Consolas" w:hAnsi="Consolas" w:cs="Consolas"/>
          <w:sz w:val="19"/>
          <w:szCs w:val="19"/>
          <w:lang w:val="es-ES"/>
        </w:rPr>
        <w:t xml:space="preserve"> *)</w:t>
      </w:r>
      <w:proofErr w:type="spellStart"/>
      <w:r>
        <w:rPr>
          <w:rFonts w:ascii="Consolas" w:hAnsi="Consolas" w:cs="Consolas"/>
          <w:sz w:val="19"/>
          <w:szCs w:val="19"/>
          <w:lang w:val="es-ES"/>
        </w:rPr>
        <w:t>datos,</w:t>
      </w:r>
      <w:r>
        <w:rPr>
          <w:rFonts w:ascii="Consolas" w:hAnsi="Consolas" w:cs="Consolas"/>
          <w:color w:val="0000FF"/>
          <w:sz w:val="19"/>
          <w:szCs w:val="19"/>
          <w:lang w:val="es-ES"/>
        </w:rPr>
        <w:t>sizeof</w:t>
      </w:r>
      <w:proofErr w:type="spellEnd"/>
      <w:r>
        <w:rPr>
          <w:rFonts w:ascii="Consolas" w:hAnsi="Consolas" w:cs="Consolas"/>
          <w:sz w:val="19"/>
          <w:szCs w:val="19"/>
          <w:lang w:val="es-ES"/>
        </w:rPr>
        <w:t>(datos));</w:t>
      </w:r>
    </w:p>
    <w:p w14:paraId="699C2C2B"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275756BF"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 xml:space="preserve">//Colocamos la variable valores en el </w:t>
      </w:r>
      <w:proofErr w:type="spellStart"/>
      <w:r>
        <w:rPr>
          <w:rFonts w:ascii="Consolas" w:hAnsi="Consolas" w:cs="Consolas"/>
          <w:color w:val="008000"/>
          <w:sz w:val="19"/>
          <w:szCs w:val="19"/>
          <w:lang w:val="es-ES"/>
        </w:rPr>
        <w:t>workspace</w:t>
      </w:r>
      <w:proofErr w:type="spellEnd"/>
      <w:r>
        <w:rPr>
          <w:rFonts w:ascii="Consolas" w:hAnsi="Consolas" w:cs="Consolas"/>
          <w:color w:val="008000"/>
          <w:sz w:val="19"/>
          <w:szCs w:val="19"/>
          <w:lang w:val="es-ES"/>
        </w:rPr>
        <w:t xml:space="preserve"> de </w:t>
      </w:r>
      <w:proofErr w:type="spellStart"/>
      <w:r>
        <w:rPr>
          <w:rFonts w:ascii="Consolas" w:hAnsi="Consolas" w:cs="Consolas"/>
          <w:color w:val="008000"/>
          <w:sz w:val="19"/>
          <w:szCs w:val="19"/>
          <w:lang w:val="es-ES"/>
        </w:rPr>
        <w:t>MatLab</w:t>
      </w:r>
      <w:proofErr w:type="spellEnd"/>
    </w:p>
    <w:p w14:paraId="5CA7B128"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roofErr w:type="spellStart"/>
      <w:proofErr w:type="gramStart"/>
      <w:r>
        <w:rPr>
          <w:rFonts w:ascii="Consolas" w:hAnsi="Consolas" w:cs="Consolas"/>
          <w:sz w:val="19"/>
          <w:szCs w:val="19"/>
          <w:lang w:val="es-ES"/>
        </w:rPr>
        <w:t>eng</w:t>
      </w:r>
      <w:proofErr w:type="spellEnd"/>
      <w:proofErr w:type="gramEnd"/>
      <w:r>
        <w:rPr>
          <w:rFonts w:ascii="Consolas" w:hAnsi="Consolas" w:cs="Consolas"/>
          <w:sz w:val="19"/>
          <w:szCs w:val="19"/>
          <w:lang w:val="es-ES"/>
        </w:rPr>
        <w:t>::</w:t>
      </w:r>
      <w:proofErr w:type="spellStart"/>
      <w:r>
        <w:rPr>
          <w:rFonts w:ascii="Consolas" w:hAnsi="Consolas" w:cs="Consolas"/>
          <w:sz w:val="19"/>
          <w:szCs w:val="19"/>
          <w:lang w:val="es-ES"/>
        </w:rPr>
        <w:t>engPutVariable</w:t>
      </w:r>
      <w:proofErr w:type="spellEnd"/>
      <w:r>
        <w:rPr>
          <w:rFonts w:ascii="Consolas" w:hAnsi="Consolas" w:cs="Consolas"/>
          <w:sz w:val="19"/>
          <w:szCs w:val="19"/>
          <w:lang w:val="es-ES"/>
        </w:rPr>
        <w:t>(</w:t>
      </w:r>
      <w:proofErr w:type="spellStart"/>
      <w:r>
        <w:rPr>
          <w:rFonts w:ascii="Consolas" w:hAnsi="Consolas" w:cs="Consolas"/>
          <w:sz w:val="19"/>
          <w:szCs w:val="19"/>
          <w:lang w:val="es-ES"/>
        </w:rPr>
        <w:t>ep</w:t>
      </w:r>
      <w:proofErr w:type="spellEnd"/>
      <w:r>
        <w:rPr>
          <w:rFonts w:ascii="Consolas" w:hAnsi="Consolas" w:cs="Consolas"/>
          <w:sz w:val="19"/>
          <w:szCs w:val="19"/>
          <w:lang w:val="es-ES"/>
        </w:rPr>
        <w:t xml:space="preserve">, </w:t>
      </w:r>
      <w:r>
        <w:rPr>
          <w:rFonts w:ascii="Consolas" w:hAnsi="Consolas" w:cs="Consolas"/>
          <w:color w:val="A31515"/>
          <w:sz w:val="19"/>
          <w:szCs w:val="19"/>
          <w:lang w:val="es-ES"/>
        </w:rPr>
        <w:t>"valores"</w:t>
      </w:r>
      <w:r>
        <w:rPr>
          <w:rFonts w:ascii="Consolas" w:hAnsi="Consolas" w:cs="Consolas"/>
          <w:sz w:val="19"/>
          <w:szCs w:val="19"/>
          <w:lang w:val="es-ES"/>
        </w:rPr>
        <w:t>, valores);</w:t>
      </w:r>
    </w:p>
    <w:p w14:paraId="28442838"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59C7BA45"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p>
    <w:p w14:paraId="5E41BF4F"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r>
        <w:rPr>
          <w:rFonts w:ascii="Consolas" w:hAnsi="Consolas" w:cs="Consolas"/>
          <w:color w:val="008000"/>
          <w:sz w:val="19"/>
          <w:szCs w:val="19"/>
          <w:lang w:val="es-ES"/>
        </w:rPr>
        <w:t>//Limpiamos cualquier grafica anterior</w:t>
      </w:r>
    </w:p>
    <w:p w14:paraId="1B55162A" w14:textId="77777777" w:rsidR="002C1F10" w:rsidRPr="001823B3" w:rsidRDefault="002C1F10" w:rsidP="00FD096B">
      <w:pPr>
        <w:autoSpaceDE w:val="0"/>
        <w:autoSpaceDN w:val="0"/>
        <w:adjustRightInd w:val="0"/>
        <w:spacing w:before="20" w:after="20" w:line="240" w:lineRule="auto"/>
        <w:rPr>
          <w:rFonts w:ascii="Consolas" w:hAnsi="Consolas" w:cs="Consolas"/>
          <w:sz w:val="19"/>
          <w:szCs w:val="19"/>
        </w:rPr>
      </w:pPr>
      <w:r>
        <w:rPr>
          <w:rFonts w:ascii="Consolas" w:hAnsi="Consolas" w:cs="Consolas"/>
          <w:sz w:val="19"/>
          <w:szCs w:val="19"/>
          <w:lang w:val="es-ES"/>
        </w:rPr>
        <w:tab/>
      </w:r>
      <w:proofErr w:type="spellStart"/>
      <w:proofErr w:type="gramStart"/>
      <w:r w:rsidRPr="001823B3">
        <w:rPr>
          <w:rFonts w:ascii="Consolas" w:hAnsi="Consolas" w:cs="Consolas"/>
          <w:sz w:val="19"/>
          <w:szCs w:val="19"/>
        </w:rPr>
        <w:t>eng</w:t>
      </w:r>
      <w:proofErr w:type="spellEnd"/>
      <w:proofErr w:type="gramEnd"/>
      <w:r w:rsidRPr="001823B3">
        <w:rPr>
          <w:rFonts w:ascii="Consolas" w:hAnsi="Consolas" w:cs="Consolas"/>
          <w:sz w:val="19"/>
          <w:szCs w:val="19"/>
        </w:rPr>
        <w:t>::</w:t>
      </w:r>
      <w:proofErr w:type="spellStart"/>
      <w:r w:rsidRPr="001823B3">
        <w:rPr>
          <w:rFonts w:ascii="Consolas" w:hAnsi="Consolas" w:cs="Consolas"/>
          <w:sz w:val="19"/>
          <w:szCs w:val="19"/>
        </w:rPr>
        <w:t>engEvalString</w:t>
      </w:r>
      <w:proofErr w:type="spellEnd"/>
      <w:r w:rsidRPr="001823B3">
        <w:rPr>
          <w:rFonts w:ascii="Consolas" w:hAnsi="Consolas" w:cs="Consolas"/>
          <w:sz w:val="19"/>
          <w:szCs w:val="19"/>
        </w:rPr>
        <w:t>(</w:t>
      </w:r>
      <w:proofErr w:type="spellStart"/>
      <w:r w:rsidRPr="001823B3">
        <w:rPr>
          <w:rFonts w:ascii="Consolas" w:hAnsi="Consolas" w:cs="Consolas"/>
          <w:sz w:val="19"/>
          <w:szCs w:val="19"/>
        </w:rPr>
        <w:t>ep</w:t>
      </w:r>
      <w:proofErr w:type="spellEnd"/>
      <w:r w:rsidRPr="001823B3">
        <w:rPr>
          <w:rFonts w:ascii="Consolas" w:hAnsi="Consolas" w:cs="Consolas"/>
          <w:sz w:val="19"/>
          <w:szCs w:val="19"/>
        </w:rPr>
        <w:t xml:space="preserve">, </w:t>
      </w:r>
      <w:r w:rsidRPr="001823B3">
        <w:rPr>
          <w:rFonts w:ascii="Consolas" w:hAnsi="Consolas" w:cs="Consolas"/>
          <w:color w:val="A31515"/>
          <w:sz w:val="19"/>
          <w:szCs w:val="19"/>
        </w:rPr>
        <w:t>"</w:t>
      </w:r>
      <w:proofErr w:type="spellStart"/>
      <w:r w:rsidRPr="001823B3">
        <w:rPr>
          <w:rFonts w:ascii="Consolas" w:hAnsi="Consolas" w:cs="Consolas"/>
          <w:color w:val="A31515"/>
          <w:sz w:val="19"/>
          <w:szCs w:val="19"/>
        </w:rPr>
        <w:t>delete</w:t>
      </w:r>
      <w:proofErr w:type="spellEnd"/>
      <w:r w:rsidRPr="001823B3">
        <w:rPr>
          <w:rFonts w:ascii="Consolas" w:hAnsi="Consolas" w:cs="Consolas"/>
          <w:color w:val="A31515"/>
          <w:sz w:val="19"/>
          <w:szCs w:val="19"/>
        </w:rPr>
        <w:t>(</w:t>
      </w:r>
      <w:proofErr w:type="spellStart"/>
      <w:r w:rsidRPr="001823B3">
        <w:rPr>
          <w:rFonts w:ascii="Consolas" w:hAnsi="Consolas" w:cs="Consolas"/>
          <w:color w:val="A31515"/>
          <w:sz w:val="19"/>
          <w:szCs w:val="19"/>
        </w:rPr>
        <w:t>linea</w:t>
      </w:r>
      <w:proofErr w:type="spellEnd"/>
      <w:r w:rsidRPr="001823B3">
        <w:rPr>
          <w:rFonts w:ascii="Consolas" w:hAnsi="Consolas" w:cs="Consolas"/>
          <w:color w:val="A31515"/>
          <w:sz w:val="19"/>
          <w:szCs w:val="19"/>
        </w:rPr>
        <w:t>)"</w:t>
      </w:r>
      <w:r w:rsidRPr="001823B3">
        <w:rPr>
          <w:rFonts w:ascii="Consolas" w:hAnsi="Consolas" w:cs="Consolas"/>
          <w:sz w:val="19"/>
          <w:szCs w:val="19"/>
        </w:rPr>
        <w:t>);</w:t>
      </w:r>
    </w:p>
    <w:p w14:paraId="2A400248"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1823B3">
        <w:rPr>
          <w:rFonts w:ascii="Consolas" w:hAnsi="Consolas" w:cs="Consolas"/>
          <w:sz w:val="19"/>
          <w:szCs w:val="19"/>
        </w:rPr>
        <w:lastRenderedPageBreak/>
        <w:tab/>
      </w:r>
      <w:r w:rsidRPr="00D444F3">
        <w:rPr>
          <w:rFonts w:ascii="Consolas" w:hAnsi="Consolas" w:cs="Consolas"/>
          <w:color w:val="008000"/>
          <w:sz w:val="19"/>
          <w:szCs w:val="19"/>
          <w:lang w:val="en-US"/>
        </w:rPr>
        <w:t>//</w:t>
      </w:r>
      <w:proofErr w:type="spellStart"/>
      <w:r w:rsidRPr="00D444F3">
        <w:rPr>
          <w:rFonts w:ascii="Consolas" w:hAnsi="Consolas" w:cs="Consolas"/>
          <w:color w:val="008000"/>
          <w:sz w:val="19"/>
          <w:szCs w:val="19"/>
          <w:lang w:val="en-US"/>
        </w:rPr>
        <w:t>eng</w:t>
      </w:r>
      <w:proofErr w:type="spellEnd"/>
      <w:r w:rsidRPr="00D444F3">
        <w:rPr>
          <w:rFonts w:ascii="Consolas" w:hAnsi="Consolas" w:cs="Consolas"/>
          <w:color w:val="008000"/>
          <w:sz w:val="19"/>
          <w:szCs w:val="19"/>
          <w:lang w:val="en-US"/>
        </w:rPr>
        <w:t>::</w:t>
      </w:r>
      <w:proofErr w:type="spellStart"/>
      <w:proofErr w:type="gramStart"/>
      <w:r w:rsidRPr="00D444F3">
        <w:rPr>
          <w:rFonts w:ascii="Consolas" w:hAnsi="Consolas" w:cs="Consolas"/>
          <w:color w:val="008000"/>
          <w:sz w:val="19"/>
          <w:szCs w:val="19"/>
          <w:lang w:val="en-US"/>
        </w:rPr>
        <w:t>engEvalString</w:t>
      </w:r>
      <w:proofErr w:type="spellEnd"/>
      <w:r w:rsidRPr="00D444F3">
        <w:rPr>
          <w:rFonts w:ascii="Consolas" w:hAnsi="Consolas" w:cs="Consolas"/>
          <w:color w:val="008000"/>
          <w:sz w:val="19"/>
          <w:szCs w:val="19"/>
          <w:lang w:val="en-US"/>
        </w:rPr>
        <w:t>(</w:t>
      </w:r>
      <w:proofErr w:type="spellStart"/>
      <w:proofErr w:type="gramEnd"/>
      <w:r w:rsidRPr="00D444F3">
        <w:rPr>
          <w:rFonts w:ascii="Consolas" w:hAnsi="Consolas" w:cs="Consolas"/>
          <w:color w:val="008000"/>
          <w:sz w:val="19"/>
          <w:szCs w:val="19"/>
          <w:lang w:val="en-US"/>
        </w:rPr>
        <w:t>ep</w:t>
      </w:r>
      <w:proofErr w:type="spellEnd"/>
      <w:r w:rsidRPr="00D444F3">
        <w:rPr>
          <w:rFonts w:ascii="Consolas" w:hAnsi="Consolas" w:cs="Consolas"/>
          <w:color w:val="008000"/>
          <w:sz w:val="19"/>
          <w:szCs w:val="19"/>
          <w:lang w:val="en-US"/>
        </w:rPr>
        <w:t>, "title('')");</w:t>
      </w:r>
    </w:p>
    <w:p w14:paraId="74A44065"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p>
    <w:p w14:paraId="5C476464" w14:textId="77777777" w:rsidR="002C1F10" w:rsidRDefault="002C1F10"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ab/>
      </w:r>
      <w:r>
        <w:rPr>
          <w:rFonts w:ascii="Consolas" w:hAnsi="Consolas" w:cs="Consolas"/>
          <w:color w:val="008000"/>
          <w:sz w:val="19"/>
          <w:szCs w:val="19"/>
          <w:lang w:val="es-ES"/>
        </w:rPr>
        <w:t xml:space="preserve">//Graficamos en </w:t>
      </w:r>
      <w:proofErr w:type="spellStart"/>
      <w:r>
        <w:rPr>
          <w:rFonts w:ascii="Consolas" w:hAnsi="Consolas" w:cs="Consolas"/>
          <w:color w:val="008000"/>
          <w:sz w:val="19"/>
          <w:szCs w:val="19"/>
          <w:lang w:val="es-ES"/>
        </w:rPr>
        <w:t>MatLab</w:t>
      </w:r>
      <w:proofErr w:type="spellEnd"/>
    </w:p>
    <w:p w14:paraId="39E33A5A" w14:textId="77777777" w:rsidR="002C1F10" w:rsidRPr="001823B3" w:rsidRDefault="002C1F10" w:rsidP="00FD096B">
      <w:pPr>
        <w:autoSpaceDE w:val="0"/>
        <w:autoSpaceDN w:val="0"/>
        <w:adjustRightInd w:val="0"/>
        <w:spacing w:before="20" w:after="20" w:line="240" w:lineRule="auto"/>
        <w:rPr>
          <w:rFonts w:ascii="Consolas" w:hAnsi="Consolas" w:cs="Consolas"/>
          <w:sz w:val="19"/>
          <w:szCs w:val="19"/>
        </w:rPr>
      </w:pPr>
      <w:r>
        <w:rPr>
          <w:rFonts w:ascii="Consolas" w:hAnsi="Consolas" w:cs="Consolas"/>
          <w:sz w:val="19"/>
          <w:szCs w:val="19"/>
          <w:lang w:val="es-ES"/>
        </w:rPr>
        <w:tab/>
      </w:r>
      <w:proofErr w:type="spellStart"/>
      <w:proofErr w:type="gramStart"/>
      <w:r w:rsidRPr="001823B3">
        <w:rPr>
          <w:rFonts w:ascii="Consolas" w:hAnsi="Consolas" w:cs="Consolas"/>
          <w:sz w:val="19"/>
          <w:szCs w:val="19"/>
        </w:rPr>
        <w:t>eng</w:t>
      </w:r>
      <w:proofErr w:type="spellEnd"/>
      <w:proofErr w:type="gramEnd"/>
      <w:r w:rsidRPr="001823B3">
        <w:rPr>
          <w:rFonts w:ascii="Consolas" w:hAnsi="Consolas" w:cs="Consolas"/>
          <w:sz w:val="19"/>
          <w:szCs w:val="19"/>
        </w:rPr>
        <w:t>::</w:t>
      </w:r>
      <w:proofErr w:type="spellStart"/>
      <w:r w:rsidRPr="001823B3">
        <w:rPr>
          <w:rFonts w:ascii="Consolas" w:hAnsi="Consolas" w:cs="Consolas"/>
          <w:sz w:val="19"/>
          <w:szCs w:val="19"/>
        </w:rPr>
        <w:t>engEvalString</w:t>
      </w:r>
      <w:proofErr w:type="spellEnd"/>
      <w:r w:rsidRPr="001823B3">
        <w:rPr>
          <w:rFonts w:ascii="Consolas" w:hAnsi="Consolas" w:cs="Consolas"/>
          <w:sz w:val="19"/>
          <w:szCs w:val="19"/>
        </w:rPr>
        <w:t>(</w:t>
      </w:r>
      <w:proofErr w:type="spellStart"/>
      <w:r w:rsidRPr="001823B3">
        <w:rPr>
          <w:rFonts w:ascii="Consolas" w:hAnsi="Consolas" w:cs="Consolas"/>
          <w:sz w:val="19"/>
          <w:szCs w:val="19"/>
        </w:rPr>
        <w:t>ep</w:t>
      </w:r>
      <w:proofErr w:type="spellEnd"/>
      <w:r w:rsidRPr="001823B3">
        <w:rPr>
          <w:rFonts w:ascii="Consolas" w:hAnsi="Consolas" w:cs="Consolas"/>
          <w:sz w:val="19"/>
          <w:szCs w:val="19"/>
        </w:rPr>
        <w:t xml:space="preserve">, </w:t>
      </w:r>
      <w:r w:rsidRPr="001823B3">
        <w:rPr>
          <w:rFonts w:ascii="Consolas" w:hAnsi="Consolas" w:cs="Consolas"/>
          <w:color w:val="A31515"/>
          <w:sz w:val="19"/>
          <w:szCs w:val="19"/>
        </w:rPr>
        <w:t>"</w:t>
      </w:r>
      <w:proofErr w:type="spellStart"/>
      <w:r w:rsidRPr="001823B3">
        <w:rPr>
          <w:rFonts w:ascii="Consolas" w:hAnsi="Consolas" w:cs="Consolas"/>
          <w:color w:val="A31515"/>
          <w:sz w:val="19"/>
          <w:szCs w:val="19"/>
        </w:rPr>
        <w:t>linea</w:t>
      </w:r>
      <w:proofErr w:type="spellEnd"/>
      <w:r w:rsidRPr="001823B3">
        <w:rPr>
          <w:rFonts w:ascii="Consolas" w:hAnsi="Consolas" w:cs="Consolas"/>
          <w:color w:val="A31515"/>
          <w:sz w:val="19"/>
          <w:szCs w:val="19"/>
        </w:rPr>
        <w:t>=</w:t>
      </w:r>
      <w:proofErr w:type="spellStart"/>
      <w:r w:rsidRPr="001823B3">
        <w:rPr>
          <w:rFonts w:ascii="Consolas" w:hAnsi="Consolas" w:cs="Consolas"/>
          <w:color w:val="A31515"/>
          <w:sz w:val="19"/>
          <w:szCs w:val="19"/>
        </w:rPr>
        <w:t>plot</w:t>
      </w:r>
      <w:proofErr w:type="spellEnd"/>
      <w:r w:rsidRPr="001823B3">
        <w:rPr>
          <w:rFonts w:ascii="Consolas" w:hAnsi="Consolas" w:cs="Consolas"/>
          <w:color w:val="A31515"/>
          <w:sz w:val="19"/>
          <w:szCs w:val="19"/>
        </w:rPr>
        <w:t>(</w:t>
      </w:r>
      <w:proofErr w:type="spellStart"/>
      <w:r w:rsidRPr="001823B3">
        <w:rPr>
          <w:rFonts w:ascii="Consolas" w:hAnsi="Consolas" w:cs="Consolas"/>
          <w:color w:val="A31515"/>
          <w:sz w:val="19"/>
          <w:szCs w:val="19"/>
        </w:rPr>
        <w:t>baseTiempo,valores,'g</w:t>
      </w:r>
      <w:proofErr w:type="spellEnd"/>
      <w:r w:rsidRPr="001823B3">
        <w:rPr>
          <w:rFonts w:ascii="Consolas" w:hAnsi="Consolas" w:cs="Consolas"/>
          <w:color w:val="A31515"/>
          <w:sz w:val="19"/>
          <w:szCs w:val="19"/>
        </w:rPr>
        <w:t>');"</w:t>
      </w:r>
      <w:r w:rsidRPr="001823B3">
        <w:rPr>
          <w:rFonts w:ascii="Consolas" w:hAnsi="Consolas" w:cs="Consolas"/>
          <w:sz w:val="19"/>
          <w:szCs w:val="19"/>
        </w:rPr>
        <w:t>);</w:t>
      </w:r>
    </w:p>
    <w:p w14:paraId="5D42695B"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1823B3">
        <w:rPr>
          <w:rFonts w:ascii="Consolas" w:hAnsi="Consolas" w:cs="Consolas"/>
          <w:sz w:val="19"/>
          <w:szCs w:val="19"/>
        </w:rPr>
        <w:tab/>
      </w:r>
      <w:r w:rsidRPr="00D444F3">
        <w:rPr>
          <w:rFonts w:ascii="Consolas" w:hAnsi="Consolas" w:cs="Consolas"/>
          <w:color w:val="008000"/>
          <w:sz w:val="19"/>
          <w:szCs w:val="19"/>
          <w:lang w:val="en-US"/>
        </w:rPr>
        <w:t>//</w:t>
      </w:r>
      <w:proofErr w:type="spellStart"/>
      <w:r w:rsidRPr="00D444F3">
        <w:rPr>
          <w:rFonts w:ascii="Consolas" w:hAnsi="Consolas" w:cs="Consolas"/>
          <w:color w:val="008000"/>
          <w:sz w:val="19"/>
          <w:szCs w:val="19"/>
          <w:lang w:val="en-US"/>
        </w:rPr>
        <w:t>eng</w:t>
      </w:r>
      <w:proofErr w:type="spellEnd"/>
      <w:r w:rsidRPr="00D444F3">
        <w:rPr>
          <w:rFonts w:ascii="Consolas" w:hAnsi="Consolas" w:cs="Consolas"/>
          <w:color w:val="008000"/>
          <w:sz w:val="19"/>
          <w:szCs w:val="19"/>
          <w:lang w:val="en-US"/>
        </w:rPr>
        <w:t>::</w:t>
      </w:r>
      <w:proofErr w:type="spellStart"/>
      <w:proofErr w:type="gramStart"/>
      <w:r w:rsidRPr="00D444F3">
        <w:rPr>
          <w:rFonts w:ascii="Consolas" w:hAnsi="Consolas" w:cs="Consolas"/>
          <w:color w:val="008000"/>
          <w:sz w:val="19"/>
          <w:szCs w:val="19"/>
          <w:lang w:val="en-US"/>
        </w:rPr>
        <w:t>engEvalString</w:t>
      </w:r>
      <w:proofErr w:type="spellEnd"/>
      <w:r w:rsidRPr="00D444F3">
        <w:rPr>
          <w:rFonts w:ascii="Consolas" w:hAnsi="Consolas" w:cs="Consolas"/>
          <w:color w:val="008000"/>
          <w:sz w:val="19"/>
          <w:szCs w:val="19"/>
          <w:lang w:val="en-US"/>
        </w:rPr>
        <w:t>(</w:t>
      </w:r>
      <w:proofErr w:type="spellStart"/>
      <w:proofErr w:type="gramEnd"/>
      <w:r w:rsidRPr="00D444F3">
        <w:rPr>
          <w:rFonts w:ascii="Consolas" w:hAnsi="Consolas" w:cs="Consolas"/>
          <w:color w:val="008000"/>
          <w:sz w:val="19"/>
          <w:szCs w:val="19"/>
          <w:lang w:val="en-US"/>
        </w:rPr>
        <w:t>ep</w:t>
      </w:r>
      <w:proofErr w:type="spellEnd"/>
      <w:r w:rsidRPr="00D444F3">
        <w:rPr>
          <w:rFonts w:ascii="Consolas" w:hAnsi="Consolas" w:cs="Consolas"/>
          <w:color w:val="008000"/>
          <w:sz w:val="19"/>
          <w:szCs w:val="19"/>
          <w:lang w:val="en-US"/>
        </w:rPr>
        <w:t>,"grid");</w:t>
      </w:r>
    </w:p>
    <w:p w14:paraId="57D0C005"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maximo</w:t>
      </w:r>
      <w:proofErr w:type="spellEnd"/>
      <w:r w:rsidRPr="00D444F3">
        <w:rPr>
          <w:rFonts w:ascii="Consolas" w:hAnsi="Consolas" w:cs="Consolas"/>
          <w:color w:val="A31515"/>
          <w:sz w:val="19"/>
          <w:szCs w:val="19"/>
          <w:lang w:val="en-US"/>
        </w:rPr>
        <w:t xml:space="preserve"> = max(max(</w:t>
      </w:r>
      <w:proofErr w:type="spellStart"/>
      <w:r w:rsidRPr="00D444F3">
        <w:rPr>
          <w:rFonts w:ascii="Consolas" w:hAnsi="Consolas" w:cs="Consolas"/>
          <w:color w:val="A31515"/>
          <w:sz w:val="19"/>
          <w:szCs w:val="19"/>
          <w:lang w:val="en-US"/>
        </w:rPr>
        <w:t>valores</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7E63523C"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minimo</w:t>
      </w:r>
      <w:proofErr w:type="spellEnd"/>
      <w:r w:rsidRPr="00D444F3">
        <w:rPr>
          <w:rFonts w:ascii="Consolas" w:hAnsi="Consolas" w:cs="Consolas"/>
          <w:color w:val="A31515"/>
          <w:sz w:val="19"/>
          <w:szCs w:val="19"/>
          <w:lang w:val="en-US"/>
        </w:rPr>
        <w:t xml:space="preserve"> = min(min(</w:t>
      </w:r>
      <w:proofErr w:type="spellStart"/>
      <w:r w:rsidRPr="00D444F3">
        <w:rPr>
          <w:rFonts w:ascii="Consolas" w:hAnsi="Consolas" w:cs="Consolas"/>
          <w:color w:val="A31515"/>
          <w:sz w:val="19"/>
          <w:szCs w:val="19"/>
          <w:lang w:val="en-US"/>
        </w:rPr>
        <w:t>valores</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r w:rsidRPr="00D444F3">
        <w:rPr>
          <w:rFonts w:ascii="Consolas" w:hAnsi="Consolas" w:cs="Consolas"/>
          <w:sz w:val="19"/>
          <w:szCs w:val="19"/>
          <w:lang w:val="en-US"/>
        </w:rPr>
        <w:tab/>
      </w:r>
    </w:p>
    <w:p w14:paraId="4356C082"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"title(['</w:t>
      </w:r>
      <w:proofErr w:type="spellStart"/>
      <w:r w:rsidRPr="00D444F3">
        <w:rPr>
          <w:rFonts w:ascii="Consolas" w:hAnsi="Consolas" w:cs="Consolas"/>
          <w:color w:val="A31515"/>
          <w:sz w:val="19"/>
          <w:szCs w:val="19"/>
          <w:lang w:val="en-US"/>
        </w:rPr>
        <w:t>Osciloscopio</w:t>
      </w:r>
      <w:proofErr w:type="spellEnd"/>
      <w:r w:rsidRPr="00D444F3">
        <w:rPr>
          <w:rFonts w:ascii="Consolas" w:hAnsi="Consolas" w:cs="Consolas"/>
          <w:color w:val="A31515"/>
          <w:sz w:val="19"/>
          <w:szCs w:val="19"/>
          <w:lang w:val="en-US"/>
        </w:rPr>
        <w:t xml:space="preserve">   Maximo:' num2str(</w:t>
      </w:r>
      <w:proofErr w:type="spellStart"/>
      <w:r w:rsidRPr="00D444F3">
        <w:rPr>
          <w:rFonts w:ascii="Consolas" w:hAnsi="Consolas" w:cs="Consolas"/>
          <w:color w:val="A31515"/>
          <w:sz w:val="19"/>
          <w:szCs w:val="19"/>
          <w:lang w:val="en-US"/>
        </w:rPr>
        <w:t>maximo</w:t>
      </w:r>
      <w:proofErr w:type="spellEnd"/>
      <w:r w:rsidRPr="00D444F3">
        <w:rPr>
          <w:rFonts w:ascii="Consolas" w:hAnsi="Consolas" w:cs="Consolas"/>
          <w:color w:val="A31515"/>
          <w:sz w:val="19"/>
          <w:szCs w:val="19"/>
          <w:lang w:val="en-US"/>
        </w:rPr>
        <w:t xml:space="preserve">) 'V </w:t>
      </w:r>
      <w:proofErr w:type="spellStart"/>
      <w:r w:rsidRPr="00D444F3">
        <w:rPr>
          <w:rFonts w:ascii="Consolas" w:hAnsi="Consolas" w:cs="Consolas"/>
          <w:color w:val="A31515"/>
          <w:sz w:val="19"/>
          <w:szCs w:val="19"/>
          <w:lang w:val="en-US"/>
        </w:rPr>
        <w:t>Minimo</w:t>
      </w:r>
      <w:proofErr w:type="spellEnd"/>
      <w:r w:rsidRPr="00D444F3">
        <w:rPr>
          <w:rFonts w:ascii="Consolas" w:hAnsi="Consolas" w:cs="Consolas"/>
          <w:color w:val="A31515"/>
          <w:sz w:val="19"/>
          <w:szCs w:val="19"/>
          <w:lang w:val="en-US"/>
        </w:rPr>
        <w:t xml:space="preserve">: ' </w:t>
      </w:r>
      <w:r w:rsidRPr="00D444F3">
        <w:rPr>
          <w:rFonts w:ascii="Consolas" w:hAnsi="Consolas" w:cs="Consolas"/>
          <w:color w:val="A31515"/>
          <w:sz w:val="19"/>
          <w:szCs w:val="19"/>
          <w:lang w:val="en-US"/>
        </w:rPr>
        <w:tab/>
        <w:t>num2str(</w:t>
      </w:r>
      <w:proofErr w:type="spellStart"/>
      <w:r w:rsidRPr="00D444F3">
        <w:rPr>
          <w:rFonts w:ascii="Consolas" w:hAnsi="Consolas" w:cs="Consolas"/>
          <w:color w:val="A31515"/>
          <w:sz w:val="19"/>
          <w:szCs w:val="19"/>
          <w:lang w:val="en-US"/>
        </w:rPr>
        <w:t>minimo</w:t>
      </w:r>
      <w:proofErr w:type="spellEnd"/>
      <w:r w:rsidRPr="00D444F3">
        <w:rPr>
          <w:rFonts w:ascii="Consolas" w:hAnsi="Consolas" w:cs="Consolas"/>
          <w:color w:val="A31515"/>
          <w:sz w:val="19"/>
          <w:szCs w:val="19"/>
          <w:lang w:val="en-US"/>
        </w:rPr>
        <w:t>) 'V'])"</w:t>
      </w:r>
      <w:r w:rsidRPr="00D444F3">
        <w:rPr>
          <w:rFonts w:ascii="Consolas" w:hAnsi="Consolas" w:cs="Consolas"/>
          <w:sz w:val="19"/>
          <w:szCs w:val="19"/>
          <w:lang w:val="en-US"/>
        </w:rPr>
        <w:t>);</w:t>
      </w:r>
    </w:p>
    <w:p w14:paraId="722406AD"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
    <w:p w14:paraId="6B2117AD"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VentanaDeTiempo</w:t>
      </w:r>
      <w:proofErr w:type="spellEnd"/>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TimeDiviMat</w:t>
      </w:r>
      <w:proofErr w:type="spellEnd"/>
      <w:r w:rsidRPr="00D444F3">
        <w:rPr>
          <w:rFonts w:ascii="Consolas" w:hAnsi="Consolas" w:cs="Consolas"/>
          <w:color w:val="A31515"/>
          <w:sz w:val="19"/>
          <w:szCs w:val="19"/>
          <w:lang w:val="en-US"/>
        </w:rPr>
        <w:t>*1000;"</w:t>
      </w:r>
      <w:r w:rsidRPr="00D444F3">
        <w:rPr>
          <w:rFonts w:ascii="Consolas" w:hAnsi="Consolas" w:cs="Consolas"/>
          <w:sz w:val="19"/>
          <w:szCs w:val="19"/>
          <w:lang w:val="en-US"/>
        </w:rPr>
        <w:t>);</w:t>
      </w:r>
    </w:p>
    <w:p w14:paraId="6F96395D"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xlim</w:t>
      </w:r>
      <w:proofErr w:type="spellEnd"/>
      <w:r w:rsidRPr="00D444F3">
        <w:rPr>
          <w:rFonts w:ascii="Consolas" w:hAnsi="Consolas" w:cs="Consolas"/>
          <w:color w:val="A31515"/>
          <w:sz w:val="19"/>
          <w:szCs w:val="19"/>
          <w:lang w:val="en-US"/>
        </w:rPr>
        <w:t xml:space="preserve">([1 </w:t>
      </w:r>
      <w:proofErr w:type="spellStart"/>
      <w:r w:rsidRPr="00D444F3">
        <w:rPr>
          <w:rFonts w:ascii="Consolas" w:hAnsi="Consolas" w:cs="Consolas"/>
          <w:color w:val="A31515"/>
          <w:sz w:val="19"/>
          <w:szCs w:val="19"/>
          <w:lang w:val="en-US"/>
        </w:rPr>
        <w:t>VentanaDeTiempo</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712385D1"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xlabel</w:t>
      </w:r>
      <w:proofErr w:type="spellEnd"/>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Ventana</w:t>
      </w:r>
      <w:proofErr w:type="spellEnd"/>
      <w:r w:rsidRPr="00D444F3">
        <w:rPr>
          <w:rFonts w:ascii="Consolas" w:hAnsi="Consolas" w:cs="Consolas"/>
          <w:color w:val="A31515"/>
          <w:sz w:val="19"/>
          <w:szCs w:val="19"/>
          <w:lang w:val="en-US"/>
        </w:rPr>
        <w:t xml:space="preserve"> de </w:t>
      </w:r>
      <w:proofErr w:type="spellStart"/>
      <w:r w:rsidRPr="00D444F3">
        <w:rPr>
          <w:rFonts w:ascii="Consolas" w:hAnsi="Consolas" w:cs="Consolas"/>
          <w:color w:val="A31515"/>
          <w:sz w:val="19"/>
          <w:szCs w:val="19"/>
          <w:lang w:val="en-US"/>
        </w:rPr>
        <w:t>Tiempo</w:t>
      </w:r>
      <w:proofErr w:type="spellEnd"/>
      <w:r w:rsidRPr="00D444F3">
        <w:rPr>
          <w:rFonts w:ascii="Consolas" w:hAnsi="Consolas" w:cs="Consolas"/>
          <w:color w:val="A31515"/>
          <w:sz w:val="19"/>
          <w:szCs w:val="19"/>
          <w:lang w:val="en-US"/>
        </w:rPr>
        <w:t xml:space="preserve"> (</w:t>
      </w:r>
      <w:proofErr w:type="spellStart"/>
      <w:r w:rsidRPr="00D444F3">
        <w:rPr>
          <w:rFonts w:ascii="Consolas" w:hAnsi="Consolas" w:cs="Consolas"/>
          <w:color w:val="A31515"/>
          <w:sz w:val="19"/>
          <w:szCs w:val="19"/>
          <w:lang w:val="en-US"/>
        </w:rPr>
        <w:t>mS</w:t>
      </w:r>
      <w:proofErr w:type="spellEnd"/>
      <w:r w:rsidRPr="00D444F3">
        <w:rPr>
          <w:rFonts w:ascii="Consolas" w:hAnsi="Consolas" w:cs="Consolas"/>
          <w:color w:val="A31515"/>
          <w:sz w:val="19"/>
          <w:szCs w:val="19"/>
          <w:lang w:val="en-US"/>
        </w:rPr>
        <w:t>)' num2str(</w:t>
      </w:r>
      <w:proofErr w:type="spellStart"/>
      <w:r w:rsidRPr="00D444F3">
        <w:rPr>
          <w:rFonts w:ascii="Consolas" w:hAnsi="Consolas" w:cs="Consolas"/>
          <w:color w:val="A31515"/>
          <w:sz w:val="19"/>
          <w:szCs w:val="19"/>
          <w:lang w:val="en-US"/>
        </w:rPr>
        <w:t>TimeDiviMat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7AD18574"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Div</w:t>
      </w:r>
      <w:proofErr w:type="spellEnd"/>
      <w:r w:rsidRPr="00D444F3">
        <w:rPr>
          <w:rFonts w:ascii="Consolas" w:hAnsi="Consolas" w:cs="Consolas"/>
          <w:color w:val="A31515"/>
          <w:sz w:val="19"/>
          <w:szCs w:val="19"/>
          <w:lang w:val="en-US"/>
        </w:rPr>
        <w:t xml:space="preserve"> = </w:t>
      </w:r>
      <w:proofErr w:type="spellStart"/>
      <w:r w:rsidRPr="00D444F3">
        <w:rPr>
          <w:rFonts w:ascii="Consolas" w:hAnsi="Consolas" w:cs="Consolas"/>
          <w:color w:val="A31515"/>
          <w:sz w:val="19"/>
          <w:szCs w:val="19"/>
          <w:lang w:val="en-US"/>
        </w:rPr>
        <w:t>VoltDiviMat</w:t>
      </w:r>
      <w:proofErr w:type="spellEnd"/>
      <w:r w:rsidRPr="00D444F3">
        <w:rPr>
          <w:rFonts w:ascii="Consolas" w:hAnsi="Consolas" w:cs="Consolas"/>
          <w:color w:val="A31515"/>
          <w:sz w:val="19"/>
          <w:szCs w:val="19"/>
          <w:lang w:val="en-US"/>
        </w:rPr>
        <w:t>/100;"</w:t>
      </w:r>
      <w:r w:rsidRPr="00D444F3">
        <w:rPr>
          <w:rFonts w:ascii="Consolas" w:hAnsi="Consolas" w:cs="Consolas"/>
          <w:sz w:val="19"/>
          <w:szCs w:val="19"/>
          <w:lang w:val="en-US"/>
        </w:rPr>
        <w:t>);</w:t>
      </w:r>
    </w:p>
    <w:p w14:paraId="52F9ADF3"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ylim</w:t>
      </w:r>
      <w:proofErr w:type="spellEnd"/>
      <w:r w:rsidRPr="00D444F3">
        <w:rPr>
          <w:rFonts w:ascii="Consolas" w:hAnsi="Consolas" w:cs="Consolas"/>
          <w:color w:val="A31515"/>
          <w:sz w:val="19"/>
          <w:szCs w:val="19"/>
          <w:lang w:val="en-US"/>
        </w:rPr>
        <w:t xml:space="preserve">([0 </w:t>
      </w:r>
      <w:proofErr w:type="spellStart"/>
      <w:r w:rsidRPr="00D444F3">
        <w:rPr>
          <w:rFonts w:ascii="Consolas" w:hAnsi="Consolas" w:cs="Consolas"/>
          <w:color w:val="A31515"/>
          <w:sz w:val="19"/>
          <w:szCs w:val="19"/>
          <w:lang w:val="en-US"/>
        </w:rPr>
        <w:t>Div</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4F931207"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p>
    <w:p w14:paraId="58276CB6" w14:textId="77777777" w:rsidR="002C1F10" w:rsidRPr="00D444F3" w:rsidRDefault="002C1F10" w:rsidP="00FD096B">
      <w:pPr>
        <w:autoSpaceDE w:val="0"/>
        <w:autoSpaceDN w:val="0"/>
        <w:adjustRightInd w:val="0"/>
        <w:spacing w:before="20" w:after="20" w:line="240" w:lineRule="auto"/>
        <w:rPr>
          <w:rFonts w:ascii="Consolas" w:hAnsi="Consolas" w:cs="Consolas"/>
          <w:sz w:val="19"/>
          <w:szCs w:val="19"/>
          <w:lang w:val="en-US"/>
        </w:rPr>
      </w:pPr>
    </w:p>
    <w:p w14:paraId="7B82579B" w14:textId="77777777" w:rsidR="002C1F10" w:rsidRDefault="002C1F10" w:rsidP="00FD096B">
      <w:pPr>
        <w:autoSpaceDE w:val="0"/>
        <w:autoSpaceDN w:val="0"/>
        <w:adjustRightInd w:val="0"/>
        <w:spacing w:before="20" w:after="20" w:line="240" w:lineRule="auto"/>
        <w:rPr>
          <w:rFonts w:ascii="Consolas" w:hAnsi="Consolas" w:cs="Consolas"/>
          <w:color w:val="008000"/>
          <w:sz w:val="19"/>
          <w:szCs w:val="19"/>
          <w:lang w:val="es-ES"/>
        </w:rPr>
      </w:pPr>
      <w:r w:rsidRPr="00D444F3">
        <w:rPr>
          <w:rFonts w:ascii="Consolas" w:hAnsi="Consolas" w:cs="Consolas"/>
          <w:sz w:val="19"/>
          <w:szCs w:val="19"/>
          <w:lang w:val="en-US"/>
        </w:rPr>
        <w:tab/>
      </w:r>
      <w:r>
        <w:rPr>
          <w:rFonts w:ascii="Consolas" w:hAnsi="Consolas" w:cs="Consolas"/>
          <w:sz w:val="19"/>
          <w:szCs w:val="19"/>
          <w:lang w:val="es-ES"/>
        </w:rPr>
        <w:t xml:space="preserve">} </w:t>
      </w:r>
      <w:r>
        <w:rPr>
          <w:rFonts w:ascii="Consolas" w:hAnsi="Consolas" w:cs="Consolas"/>
          <w:color w:val="008000"/>
          <w:sz w:val="19"/>
          <w:szCs w:val="19"/>
          <w:lang w:val="es-ES"/>
        </w:rPr>
        <w:t xml:space="preserve">//Fin de </w:t>
      </w:r>
      <w:proofErr w:type="spellStart"/>
      <w:r>
        <w:rPr>
          <w:rFonts w:ascii="Consolas" w:hAnsi="Consolas" w:cs="Consolas"/>
          <w:color w:val="008000"/>
          <w:sz w:val="19"/>
          <w:szCs w:val="19"/>
          <w:lang w:val="es-ES"/>
        </w:rPr>
        <w:t>GraficarMatLab</w:t>
      </w:r>
      <w:proofErr w:type="spellEnd"/>
      <w:r>
        <w:rPr>
          <w:rFonts w:ascii="Consolas" w:hAnsi="Consolas" w:cs="Consolas"/>
          <w:color w:val="008000"/>
          <w:sz w:val="19"/>
          <w:szCs w:val="19"/>
          <w:lang w:val="es-ES"/>
        </w:rPr>
        <w:t xml:space="preserve"> ();</w:t>
      </w:r>
    </w:p>
    <w:p w14:paraId="5267DF2D" w14:textId="77777777" w:rsidR="00180733" w:rsidRPr="00707615" w:rsidRDefault="00180733" w:rsidP="00FD096B">
      <w:pPr>
        <w:spacing w:before="20" w:after="20"/>
        <w:rPr>
          <w:rFonts w:ascii="Arial" w:hAnsi="Arial" w:cs="Arial"/>
          <w:sz w:val="24"/>
          <w:szCs w:val="24"/>
        </w:rPr>
      </w:pPr>
    </w:p>
    <w:p w14:paraId="75E9A393" w14:textId="77777777" w:rsidR="005B2EA2" w:rsidRDefault="00C21457" w:rsidP="00825695">
      <w:pPr>
        <w:spacing w:before="20" w:after="20"/>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En el código que se muestra anteriormente, se observa que se crean primero las variables tipo </w:t>
      </w:r>
      <w:proofErr w:type="spellStart"/>
      <w:r>
        <w:rPr>
          <w:rFonts w:ascii="Arial" w:hAnsi="Arial" w:cs="Arial"/>
          <w:i/>
          <w:sz w:val="24"/>
          <w:szCs w:val="24"/>
        </w:rPr>
        <w:t>mxArray</w:t>
      </w:r>
      <w:proofErr w:type="spellEnd"/>
      <w:r>
        <w:rPr>
          <w:rFonts w:ascii="Arial" w:hAnsi="Arial" w:cs="Arial"/>
          <w:sz w:val="24"/>
          <w:szCs w:val="24"/>
        </w:rPr>
        <w:t xml:space="preserve"> en las cuales se van a cargar los datos provenientes de la recepción de datos por USB (</w:t>
      </w:r>
      <w:r>
        <w:rPr>
          <w:rFonts w:ascii="Arial" w:hAnsi="Arial" w:cs="Arial"/>
          <w:i/>
          <w:sz w:val="24"/>
          <w:szCs w:val="24"/>
        </w:rPr>
        <w:t>valores</w:t>
      </w:r>
      <w:r>
        <w:rPr>
          <w:rFonts w:ascii="Arial" w:hAnsi="Arial" w:cs="Arial"/>
          <w:sz w:val="24"/>
          <w:szCs w:val="24"/>
        </w:rPr>
        <w:t>) y sus correspondientes índices (</w:t>
      </w:r>
      <w:proofErr w:type="spellStart"/>
      <w:r>
        <w:rPr>
          <w:rFonts w:ascii="Arial" w:hAnsi="Arial" w:cs="Arial"/>
          <w:i/>
          <w:sz w:val="24"/>
          <w:szCs w:val="24"/>
        </w:rPr>
        <w:t>baseTiempo</w:t>
      </w:r>
      <w:proofErr w:type="spellEnd"/>
      <w:r>
        <w:rPr>
          <w:rFonts w:ascii="Arial" w:hAnsi="Arial" w:cs="Arial"/>
          <w:sz w:val="24"/>
          <w:szCs w:val="24"/>
        </w:rPr>
        <w:t xml:space="preserve">). Luego, se copian los datos de las variables </w:t>
      </w:r>
      <w:proofErr w:type="spellStart"/>
      <w:r w:rsidRPr="00C21457">
        <w:rPr>
          <w:rFonts w:ascii="Arial" w:hAnsi="Arial" w:cs="Arial"/>
          <w:i/>
          <w:sz w:val="24"/>
          <w:szCs w:val="24"/>
        </w:rPr>
        <w:t>double</w:t>
      </w:r>
      <w:proofErr w:type="spellEnd"/>
      <w:r>
        <w:rPr>
          <w:rFonts w:ascii="Arial" w:hAnsi="Arial" w:cs="Arial"/>
          <w:sz w:val="24"/>
          <w:szCs w:val="24"/>
        </w:rPr>
        <w:t xml:space="preserve">, a las variables tipo </w:t>
      </w:r>
      <w:proofErr w:type="spellStart"/>
      <w:r>
        <w:rPr>
          <w:rFonts w:ascii="Arial" w:hAnsi="Arial" w:cs="Arial"/>
          <w:i/>
          <w:sz w:val="24"/>
          <w:szCs w:val="24"/>
        </w:rPr>
        <w:t>mxArray</w:t>
      </w:r>
      <w:proofErr w:type="spellEnd"/>
      <w:r>
        <w:rPr>
          <w:rFonts w:ascii="Arial" w:hAnsi="Arial" w:cs="Arial"/>
          <w:i/>
          <w:sz w:val="24"/>
          <w:szCs w:val="24"/>
        </w:rPr>
        <w:t>.</w:t>
      </w:r>
      <w:r w:rsidR="002C1F10">
        <w:rPr>
          <w:rFonts w:ascii="Arial" w:hAnsi="Arial" w:cs="Arial"/>
          <w:sz w:val="24"/>
          <w:szCs w:val="24"/>
        </w:rPr>
        <w:t xml:space="preserve"> A continuación, se colocan las variables en el espacio de trabajo de </w:t>
      </w:r>
      <w:proofErr w:type="spellStart"/>
      <w:r w:rsidR="002C1F10">
        <w:rPr>
          <w:rFonts w:ascii="Arial" w:hAnsi="Arial" w:cs="Arial"/>
          <w:sz w:val="24"/>
          <w:szCs w:val="24"/>
        </w:rPr>
        <w:t>MatLab</w:t>
      </w:r>
      <w:proofErr w:type="spellEnd"/>
      <w:r w:rsidR="002C1F10">
        <w:rPr>
          <w:rFonts w:ascii="Arial" w:hAnsi="Arial" w:cs="Arial"/>
          <w:sz w:val="24"/>
          <w:szCs w:val="24"/>
        </w:rPr>
        <w:t xml:space="preserve"> y desde ahí se utilizan mediante la función </w:t>
      </w:r>
      <w:proofErr w:type="spellStart"/>
      <w:r w:rsidR="002C1F10">
        <w:rPr>
          <w:rFonts w:ascii="Arial" w:hAnsi="Arial" w:cs="Arial"/>
          <w:i/>
          <w:sz w:val="24"/>
          <w:szCs w:val="24"/>
        </w:rPr>
        <w:t>engEvalString</w:t>
      </w:r>
      <w:proofErr w:type="spellEnd"/>
      <w:r w:rsidR="002C1F10">
        <w:rPr>
          <w:rFonts w:ascii="Arial" w:hAnsi="Arial" w:cs="Arial"/>
          <w:i/>
          <w:sz w:val="24"/>
          <w:szCs w:val="24"/>
        </w:rPr>
        <w:t xml:space="preserve">. </w:t>
      </w:r>
      <w:r w:rsidR="0058037C">
        <w:rPr>
          <w:rFonts w:ascii="Arial" w:hAnsi="Arial" w:cs="Arial"/>
          <w:sz w:val="24"/>
          <w:szCs w:val="24"/>
        </w:rPr>
        <w:t>Además</w:t>
      </w:r>
      <w:r w:rsidR="002C1F10">
        <w:rPr>
          <w:rFonts w:ascii="Arial" w:hAnsi="Arial" w:cs="Arial"/>
          <w:sz w:val="24"/>
          <w:szCs w:val="24"/>
        </w:rPr>
        <w:t xml:space="preserve"> se buscan los máximos, mínimos </w:t>
      </w:r>
      <w:r w:rsidR="00FD096B">
        <w:rPr>
          <w:rFonts w:ascii="Arial" w:hAnsi="Arial" w:cs="Arial"/>
          <w:sz w:val="24"/>
          <w:szCs w:val="24"/>
        </w:rPr>
        <w:t xml:space="preserve">mediante las </w:t>
      </w:r>
      <w:r w:rsidR="0058037C">
        <w:rPr>
          <w:rFonts w:ascii="Arial" w:hAnsi="Arial" w:cs="Arial"/>
          <w:sz w:val="24"/>
          <w:szCs w:val="24"/>
        </w:rPr>
        <w:t>instrucciones</w:t>
      </w:r>
      <w:r w:rsidR="00FD096B">
        <w:rPr>
          <w:rFonts w:ascii="Arial" w:hAnsi="Arial" w:cs="Arial"/>
          <w:sz w:val="24"/>
          <w:szCs w:val="24"/>
        </w:rPr>
        <w:t xml:space="preserve"> de </w:t>
      </w:r>
      <w:proofErr w:type="spellStart"/>
      <w:r w:rsidR="00FD096B">
        <w:rPr>
          <w:rFonts w:ascii="Arial" w:hAnsi="Arial" w:cs="Arial"/>
          <w:sz w:val="24"/>
          <w:szCs w:val="24"/>
        </w:rPr>
        <w:t>MatLab</w:t>
      </w:r>
      <w:proofErr w:type="spellEnd"/>
      <w:r w:rsidR="00FD096B">
        <w:rPr>
          <w:rFonts w:ascii="Arial" w:hAnsi="Arial" w:cs="Arial"/>
          <w:sz w:val="24"/>
          <w:szCs w:val="24"/>
        </w:rPr>
        <w:t xml:space="preserve"> “</w:t>
      </w:r>
      <w:proofErr w:type="spellStart"/>
      <w:r w:rsidR="00FD096B" w:rsidRPr="00FD096B">
        <w:rPr>
          <w:rFonts w:ascii="Arial" w:hAnsi="Arial" w:cs="Arial"/>
          <w:i/>
          <w:sz w:val="24"/>
          <w:szCs w:val="24"/>
        </w:rPr>
        <w:t>max</w:t>
      </w:r>
      <w:proofErr w:type="spellEnd"/>
      <w:r w:rsidR="00FD096B">
        <w:rPr>
          <w:rFonts w:ascii="Arial" w:hAnsi="Arial" w:cs="Arial"/>
          <w:sz w:val="24"/>
          <w:szCs w:val="24"/>
        </w:rPr>
        <w:t xml:space="preserve"> y </w:t>
      </w:r>
      <w:r w:rsidR="00FD096B" w:rsidRPr="00FD096B">
        <w:rPr>
          <w:rFonts w:ascii="Arial" w:hAnsi="Arial" w:cs="Arial"/>
          <w:i/>
          <w:sz w:val="24"/>
          <w:szCs w:val="24"/>
        </w:rPr>
        <w:t>min</w:t>
      </w:r>
      <w:r w:rsidR="00FD096B">
        <w:rPr>
          <w:rFonts w:ascii="Arial" w:hAnsi="Arial" w:cs="Arial"/>
          <w:sz w:val="24"/>
          <w:szCs w:val="24"/>
        </w:rPr>
        <w:t xml:space="preserve">” </w:t>
      </w:r>
      <w:r w:rsidR="002C1F10">
        <w:rPr>
          <w:rFonts w:ascii="Arial" w:hAnsi="Arial" w:cs="Arial"/>
          <w:sz w:val="24"/>
          <w:szCs w:val="24"/>
        </w:rPr>
        <w:t xml:space="preserve">y se establecen los </w:t>
      </w:r>
      <w:r w:rsidR="0058037C">
        <w:rPr>
          <w:rFonts w:ascii="Arial" w:hAnsi="Arial" w:cs="Arial"/>
          <w:sz w:val="24"/>
          <w:szCs w:val="24"/>
        </w:rPr>
        <w:t>límites</w:t>
      </w:r>
      <w:r w:rsidR="002C1F10">
        <w:rPr>
          <w:rFonts w:ascii="Arial" w:hAnsi="Arial" w:cs="Arial"/>
          <w:sz w:val="24"/>
          <w:szCs w:val="24"/>
        </w:rPr>
        <w:t xml:space="preserve"> de la </w:t>
      </w:r>
      <w:r w:rsidR="0058037C">
        <w:rPr>
          <w:rFonts w:ascii="Arial" w:hAnsi="Arial" w:cs="Arial"/>
          <w:sz w:val="24"/>
          <w:szCs w:val="24"/>
        </w:rPr>
        <w:t>gráfica</w:t>
      </w:r>
      <w:r w:rsidR="002C1F10">
        <w:rPr>
          <w:rFonts w:ascii="Arial" w:hAnsi="Arial" w:cs="Arial"/>
          <w:sz w:val="24"/>
          <w:szCs w:val="24"/>
        </w:rPr>
        <w:t xml:space="preserve"> con los valores que se eligen a través de la ventana</w:t>
      </w:r>
      <w:r w:rsidR="00FD096B">
        <w:rPr>
          <w:rFonts w:ascii="Arial" w:hAnsi="Arial" w:cs="Arial"/>
          <w:sz w:val="24"/>
          <w:szCs w:val="24"/>
        </w:rPr>
        <w:t xml:space="preserve"> grafica del programa de VS2010. E</w:t>
      </w:r>
      <w:r w:rsidR="002C1F10">
        <w:rPr>
          <w:rFonts w:ascii="Arial" w:hAnsi="Arial" w:cs="Arial"/>
          <w:sz w:val="24"/>
          <w:szCs w:val="24"/>
        </w:rPr>
        <w:t xml:space="preserve">sta </w:t>
      </w:r>
      <w:r w:rsidR="0058037C">
        <w:rPr>
          <w:rFonts w:ascii="Arial" w:hAnsi="Arial" w:cs="Arial"/>
          <w:sz w:val="24"/>
          <w:szCs w:val="24"/>
        </w:rPr>
        <w:t>última</w:t>
      </w:r>
      <w:r w:rsidR="00FD096B">
        <w:rPr>
          <w:rFonts w:ascii="Arial" w:hAnsi="Arial" w:cs="Arial"/>
          <w:sz w:val="24"/>
          <w:szCs w:val="24"/>
        </w:rPr>
        <w:t xml:space="preserve"> </w:t>
      </w:r>
      <w:r w:rsidR="002C1F10">
        <w:rPr>
          <w:rFonts w:ascii="Arial" w:hAnsi="Arial" w:cs="Arial"/>
          <w:sz w:val="24"/>
          <w:szCs w:val="24"/>
        </w:rPr>
        <w:t>selección</w:t>
      </w:r>
      <w:r w:rsidR="00FD096B">
        <w:rPr>
          <w:rFonts w:ascii="Arial" w:hAnsi="Arial" w:cs="Arial"/>
          <w:sz w:val="24"/>
          <w:szCs w:val="24"/>
        </w:rPr>
        <w:t>,</w:t>
      </w:r>
      <w:r w:rsidR="002C1F10">
        <w:rPr>
          <w:rFonts w:ascii="Arial" w:hAnsi="Arial" w:cs="Arial"/>
          <w:sz w:val="24"/>
          <w:szCs w:val="24"/>
        </w:rPr>
        <w:t xml:space="preserve"> </w:t>
      </w:r>
      <w:r w:rsidR="005B2EA2">
        <w:rPr>
          <w:rFonts w:ascii="Arial" w:hAnsi="Arial" w:cs="Arial"/>
          <w:sz w:val="24"/>
          <w:szCs w:val="24"/>
        </w:rPr>
        <w:t>se realiza mediante</w:t>
      </w:r>
      <w:r w:rsidR="002C1F10">
        <w:rPr>
          <w:rFonts w:ascii="Arial" w:hAnsi="Arial" w:cs="Arial"/>
          <w:sz w:val="24"/>
          <w:szCs w:val="24"/>
        </w:rPr>
        <w:t xml:space="preserve"> los </w:t>
      </w:r>
      <w:proofErr w:type="spellStart"/>
      <w:r w:rsidR="002C1F10" w:rsidRPr="002C1F10">
        <w:rPr>
          <w:rFonts w:ascii="Arial" w:hAnsi="Arial" w:cs="Arial"/>
          <w:i/>
          <w:sz w:val="24"/>
          <w:szCs w:val="24"/>
        </w:rPr>
        <w:t>comboBox</w:t>
      </w:r>
      <w:proofErr w:type="spellEnd"/>
      <w:r w:rsidR="002C1F10">
        <w:rPr>
          <w:rFonts w:ascii="Arial" w:hAnsi="Arial" w:cs="Arial"/>
          <w:sz w:val="24"/>
          <w:szCs w:val="24"/>
        </w:rPr>
        <w:t xml:space="preserve"> “</w:t>
      </w:r>
      <w:r w:rsidR="002C1F10" w:rsidRPr="002C1F10">
        <w:rPr>
          <w:rFonts w:ascii="Arial" w:hAnsi="Arial" w:cs="Arial"/>
          <w:i/>
          <w:sz w:val="24"/>
          <w:szCs w:val="24"/>
        </w:rPr>
        <w:t>Volt</w:t>
      </w:r>
      <w:r w:rsidR="00DA5785">
        <w:rPr>
          <w:rFonts w:ascii="Arial" w:hAnsi="Arial" w:cs="Arial"/>
          <w:i/>
          <w:sz w:val="24"/>
          <w:szCs w:val="24"/>
        </w:rPr>
        <w:t xml:space="preserve">s </w:t>
      </w:r>
      <w:proofErr w:type="spellStart"/>
      <w:r w:rsidR="002C1F10" w:rsidRPr="002C1F10">
        <w:rPr>
          <w:rFonts w:ascii="Arial" w:hAnsi="Arial" w:cs="Arial"/>
          <w:i/>
          <w:sz w:val="24"/>
          <w:szCs w:val="24"/>
        </w:rPr>
        <w:t>Divi</w:t>
      </w:r>
      <w:r w:rsidR="00DA5785">
        <w:rPr>
          <w:rFonts w:ascii="Arial" w:hAnsi="Arial" w:cs="Arial"/>
          <w:i/>
          <w:sz w:val="24"/>
          <w:szCs w:val="24"/>
        </w:rPr>
        <w:t>sion</w:t>
      </w:r>
      <w:proofErr w:type="spellEnd"/>
      <w:r w:rsidR="002C1F10">
        <w:rPr>
          <w:rFonts w:ascii="Arial" w:hAnsi="Arial" w:cs="Arial"/>
          <w:sz w:val="24"/>
          <w:szCs w:val="24"/>
        </w:rPr>
        <w:t>” y “</w:t>
      </w:r>
      <w:r w:rsidR="00DA5785">
        <w:rPr>
          <w:rFonts w:ascii="Arial" w:hAnsi="Arial" w:cs="Arial"/>
          <w:i/>
          <w:sz w:val="24"/>
          <w:szCs w:val="24"/>
        </w:rPr>
        <w:t>Ventana de tiempo</w:t>
      </w:r>
      <w:r w:rsidR="002C1F10">
        <w:rPr>
          <w:rFonts w:ascii="Arial" w:hAnsi="Arial" w:cs="Arial"/>
          <w:sz w:val="24"/>
          <w:szCs w:val="24"/>
        </w:rPr>
        <w:t xml:space="preserve">” que se explicaran unos párrafos </w:t>
      </w:r>
      <w:r w:rsidR="0058037C">
        <w:rPr>
          <w:rFonts w:ascii="Arial" w:hAnsi="Arial" w:cs="Arial"/>
          <w:sz w:val="24"/>
          <w:szCs w:val="24"/>
        </w:rPr>
        <w:t>más</w:t>
      </w:r>
      <w:r w:rsidR="002C1F10">
        <w:rPr>
          <w:rFonts w:ascii="Arial" w:hAnsi="Arial" w:cs="Arial"/>
          <w:sz w:val="24"/>
          <w:szCs w:val="24"/>
        </w:rPr>
        <w:t xml:space="preserve"> adelante.</w:t>
      </w:r>
    </w:p>
    <w:p w14:paraId="1F3543A1" w14:textId="77777777" w:rsidR="005B2EA2" w:rsidRDefault="005B2EA2" w:rsidP="00825695">
      <w:pPr>
        <w:spacing w:before="20" w:after="20"/>
        <w:jc w:val="both"/>
        <w:rPr>
          <w:rFonts w:ascii="Arial" w:hAnsi="Arial" w:cs="Arial"/>
          <w:sz w:val="24"/>
          <w:szCs w:val="24"/>
        </w:rPr>
      </w:pPr>
    </w:p>
    <w:p w14:paraId="59702977" w14:textId="77777777" w:rsidR="00153421" w:rsidRDefault="005B2EA2" w:rsidP="00825695">
      <w:pPr>
        <w:spacing w:before="20" w:after="20"/>
        <w:jc w:val="both"/>
        <w:rPr>
          <w:rFonts w:ascii="Arial" w:hAnsi="Arial" w:cs="Arial"/>
          <w:sz w:val="24"/>
          <w:szCs w:val="24"/>
        </w:rPr>
      </w:pPr>
      <w:r>
        <w:rPr>
          <w:rFonts w:ascii="Arial" w:hAnsi="Arial" w:cs="Arial"/>
          <w:sz w:val="24"/>
          <w:szCs w:val="24"/>
        </w:rPr>
        <w:tab/>
        <w:t>P</w:t>
      </w:r>
      <w:r w:rsidR="00180733">
        <w:rPr>
          <w:rFonts w:ascii="Arial" w:hAnsi="Arial" w:cs="Arial"/>
          <w:sz w:val="24"/>
          <w:szCs w:val="24"/>
        </w:rPr>
        <w:t>ara mejorar el rendimiento en cuanto a velocidad del programa, se declaró el puntero tipo Engine, “</w:t>
      </w:r>
      <w:proofErr w:type="spellStart"/>
      <w:r w:rsidR="00180733">
        <w:rPr>
          <w:rFonts w:ascii="Arial" w:hAnsi="Arial" w:cs="Arial"/>
          <w:i/>
          <w:sz w:val="24"/>
          <w:szCs w:val="24"/>
        </w:rPr>
        <w:t>ep</w:t>
      </w:r>
      <w:proofErr w:type="spellEnd"/>
      <w:r w:rsidR="00180733">
        <w:rPr>
          <w:rFonts w:ascii="Arial" w:hAnsi="Arial" w:cs="Arial"/>
          <w:sz w:val="24"/>
          <w:szCs w:val="24"/>
        </w:rPr>
        <w:t xml:space="preserve">” mediante el cual se pasa la </w:t>
      </w:r>
      <w:r w:rsidR="00963C1D">
        <w:rPr>
          <w:rFonts w:ascii="Arial" w:hAnsi="Arial" w:cs="Arial"/>
          <w:sz w:val="24"/>
          <w:szCs w:val="24"/>
        </w:rPr>
        <w:t xml:space="preserve">información a </w:t>
      </w:r>
      <w:proofErr w:type="spellStart"/>
      <w:r w:rsidR="00963C1D">
        <w:rPr>
          <w:rFonts w:ascii="Arial" w:hAnsi="Arial" w:cs="Arial"/>
          <w:sz w:val="24"/>
          <w:szCs w:val="24"/>
        </w:rPr>
        <w:t>MatLab</w:t>
      </w:r>
      <w:proofErr w:type="spellEnd"/>
      <w:r>
        <w:rPr>
          <w:rFonts w:ascii="Arial" w:hAnsi="Arial" w:cs="Arial"/>
          <w:sz w:val="24"/>
          <w:szCs w:val="24"/>
        </w:rPr>
        <w:t xml:space="preserve"> y las variables donde se cargan los datos recibidos</w:t>
      </w:r>
      <w:r w:rsidR="00963C1D">
        <w:rPr>
          <w:rFonts w:ascii="Arial" w:hAnsi="Arial" w:cs="Arial"/>
          <w:sz w:val="24"/>
          <w:szCs w:val="24"/>
        </w:rPr>
        <w:t>, global</w:t>
      </w:r>
      <w:r>
        <w:rPr>
          <w:rFonts w:ascii="Arial" w:hAnsi="Arial" w:cs="Arial"/>
          <w:sz w:val="24"/>
          <w:szCs w:val="24"/>
        </w:rPr>
        <w:t>es</w:t>
      </w:r>
      <w:r w:rsidR="00963C1D">
        <w:rPr>
          <w:rFonts w:ascii="Arial" w:hAnsi="Arial" w:cs="Arial"/>
          <w:sz w:val="24"/>
          <w:szCs w:val="24"/>
        </w:rPr>
        <w:t>.</w:t>
      </w:r>
      <w:r>
        <w:rPr>
          <w:rFonts w:ascii="Arial" w:hAnsi="Arial" w:cs="Arial"/>
          <w:sz w:val="24"/>
          <w:szCs w:val="24"/>
        </w:rPr>
        <w:t xml:space="preserve"> De esta forma, son accedidas (con </w:t>
      </w:r>
      <w:r w:rsidR="00FD096B">
        <w:rPr>
          <w:rFonts w:ascii="Arial" w:hAnsi="Arial" w:cs="Arial"/>
          <w:sz w:val="24"/>
          <w:szCs w:val="24"/>
        </w:rPr>
        <w:t>precaución</w:t>
      </w:r>
      <w:r>
        <w:rPr>
          <w:rFonts w:ascii="Arial" w:hAnsi="Arial" w:cs="Arial"/>
          <w:sz w:val="24"/>
          <w:szCs w:val="24"/>
        </w:rPr>
        <w:t>) desde todas las funciones que las necesiten en vez de ser pasadas por referencia.</w:t>
      </w:r>
      <w:r w:rsidR="00963C1D">
        <w:rPr>
          <w:rFonts w:ascii="Arial" w:hAnsi="Arial" w:cs="Arial"/>
          <w:sz w:val="24"/>
          <w:szCs w:val="24"/>
        </w:rPr>
        <w:t xml:space="preserve"> </w:t>
      </w:r>
      <w:r w:rsidR="0058037C">
        <w:rPr>
          <w:rFonts w:ascii="Arial" w:hAnsi="Arial" w:cs="Arial"/>
          <w:sz w:val="24"/>
          <w:szCs w:val="24"/>
        </w:rPr>
        <w:t>También</w:t>
      </w:r>
      <w:r w:rsidR="00963C1D">
        <w:rPr>
          <w:rFonts w:ascii="Arial" w:hAnsi="Arial" w:cs="Arial"/>
          <w:sz w:val="24"/>
          <w:szCs w:val="24"/>
        </w:rPr>
        <w:t xml:space="preserve">, se </w:t>
      </w:r>
      <w:r w:rsidR="0058037C">
        <w:rPr>
          <w:rFonts w:ascii="Arial" w:hAnsi="Arial" w:cs="Arial"/>
          <w:sz w:val="24"/>
          <w:szCs w:val="24"/>
        </w:rPr>
        <w:t>generó</w:t>
      </w:r>
      <w:r w:rsidR="00963C1D">
        <w:rPr>
          <w:rFonts w:ascii="Arial" w:hAnsi="Arial" w:cs="Arial"/>
          <w:sz w:val="24"/>
          <w:szCs w:val="24"/>
        </w:rPr>
        <w:t xml:space="preserve"> una </w:t>
      </w:r>
      <w:r w:rsidR="0058037C">
        <w:rPr>
          <w:rFonts w:ascii="Arial" w:hAnsi="Arial" w:cs="Arial"/>
          <w:sz w:val="24"/>
          <w:szCs w:val="24"/>
        </w:rPr>
        <w:t>función</w:t>
      </w:r>
      <w:r w:rsidR="00963C1D">
        <w:rPr>
          <w:rFonts w:ascii="Arial" w:hAnsi="Arial" w:cs="Arial"/>
          <w:sz w:val="24"/>
          <w:szCs w:val="24"/>
        </w:rPr>
        <w:t xml:space="preserve"> llamada “</w:t>
      </w:r>
      <w:proofErr w:type="spellStart"/>
      <w:proofErr w:type="gramStart"/>
      <w:r w:rsidR="00963C1D" w:rsidRPr="00963C1D">
        <w:rPr>
          <w:rFonts w:ascii="Arial" w:hAnsi="Arial" w:cs="Arial"/>
          <w:i/>
          <w:sz w:val="24"/>
          <w:szCs w:val="24"/>
        </w:rPr>
        <w:t>AbrirGraficaMatLab</w:t>
      </w:r>
      <w:proofErr w:type="spellEnd"/>
      <w:r w:rsidR="00963C1D" w:rsidRPr="00963C1D">
        <w:rPr>
          <w:rFonts w:ascii="Arial" w:hAnsi="Arial" w:cs="Arial"/>
          <w:i/>
          <w:sz w:val="24"/>
          <w:szCs w:val="24"/>
        </w:rPr>
        <w:t>(</w:t>
      </w:r>
      <w:proofErr w:type="gramEnd"/>
      <w:r w:rsidR="00963C1D" w:rsidRPr="00963C1D">
        <w:rPr>
          <w:rFonts w:ascii="Arial" w:hAnsi="Arial" w:cs="Arial"/>
          <w:i/>
          <w:sz w:val="24"/>
          <w:szCs w:val="24"/>
        </w:rPr>
        <w:t>)</w:t>
      </w:r>
      <w:r w:rsidR="00963C1D">
        <w:rPr>
          <w:rFonts w:ascii="Arial" w:hAnsi="Arial" w:cs="Arial"/>
          <w:sz w:val="24"/>
          <w:szCs w:val="24"/>
        </w:rPr>
        <w:t xml:space="preserve">” la cual inicializa las condiciones necesarias para la </w:t>
      </w:r>
      <w:r w:rsidR="0058037C">
        <w:rPr>
          <w:rFonts w:ascii="Arial" w:hAnsi="Arial" w:cs="Arial"/>
          <w:sz w:val="24"/>
          <w:szCs w:val="24"/>
        </w:rPr>
        <w:t>gráfica</w:t>
      </w:r>
      <w:r w:rsidR="00963C1D">
        <w:rPr>
          <w:rFonts w:ascii="Arial" w:hAnsi="Arial" w:cs="Arial"/>
          <w:sz w:val="24"/>
          <w:szCs w:val="24"/>
        </w:rPr>
        <w:t xml:space="preserve">, </w:t>
      </w:r>
      <w:r w:rsidR="00FD096B">
        <w:rPr>
          <w:rFonts w:ascii="Arial" w:hAnsi="Arial" w:cs="Arial"/>
          <w:sz w:val="24"/>
          <w:szCs w:val="24"/>
        </w:rPr>
        <w:t xml:space="preserve">y </w:t>
      </w:r>
      <w:r w:rsidR="00963C1D">
        <w:rPr>
          <w:rFonts w:ascii="Arial" w:hAnsi="Arial" w:cs="Arial"/>
          <w:sz w:val="24"/>
          <w:szCs w:val="24"/>
        </w:rPr>
        <w:t>abre el puntero “</w:t>
      </w:r>
      <w:proofErr w:type="spellStart"/>
      <w:r w:rsidR="00963C1D">
        <w:rPr>
          <w:rFonts w:ascii="Arial" w:hAnsi="Arial" w:cs="Arial"/>
          <w:i/>
          <w:sz w:val="24"/>
          <w:szCs w:val="24"/>
        </w:rPr>
        <w:t>ep</w:t>
      </w:r>
      <w:proofErr w:type="spellEnd"/>
      <w:r w:rsidR="00963C1D">
        <w:rPr>
          <w:rFonts w:ascii="Arial" w:hAnsi="Arial" w:cs="Arial"/>
          <w:sz w:val="24"/>
          <w:szCs w:val="24"/>
        </w:rPr>
        <w:t>”.</w:t>
      </w:r>
      <w:r>
        <w:rPr>
          <w:rFonts w:ascii="Arial" w:hAnsi="Arial" w:cs="Arial"/>
          <w:sz w:val="24"/>
          <w:szCs w:val="24"/>
        </w:rPr>
        <w:t xml:space="preserve"> El código la misma, que no tiene nada en particular, solo a modo de aclaración, es mostrado a continuación:</w:t>
      </w:r>
    </w:p>
    <w:p w14:paraId="3EF399FD" w14:textId="77777777" w:rsidR="005B2EA2" w:rsidRDefault="005B2EA2" w:rsidP="00FD096B">
      <w:pPr>
        <w:spacing w:before="20" w:after="20"/>
        <w:rPr>
          <w:rFonts w:ascii="Arial" w:hAnsi="Arial" w:cs="Arial"/>
          <w:sz w:val="24"/>
          <w:szCs w:val="24"/>
        </w:rPr>
      </w:pPr>
    </w:p>
    <w:p w14:paraId="22675DFF"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proofErr w:type="gramStart"/>
      <w:r w:rsidRPr="00D444F3">
        <w:rPr>
          <w:rFonts w:ascii="Consolas" w:hAnsi="Consolas" w:cs="Consolas"/>
          <w:color w:val="0000FF"/>
          <w:sz w:val="19"/>
          <w:szCs w:val="19"/>
          <w:lang w:val="en-US"/>
        </w:rPr>
        <w:t>void</w:t>
      </w:r>
      <w:proofErr w:type="gram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AbrirGraficaMatLab</w:t>
      </w:r>
      <w:proofErr w:type="spellEnd"/>
      <w:r w:rsidRPr="00D444F3">
        <w:rPr>
          <w:rFonts w:ascii="Consolas" w:hAnsi="Consolas" w:cs="Consolas"/>
          <w:sz w:val="19"/>
          <w:szCs w:val="19"/>
          <w:lang w:val="en-US"/>
        </w:rPr>
        <w:t>()</w:t>
      </w:r>
    </w:p>
    <w:p w14:paraId="728DC65E"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w:t>
      </w:r>
    </w:p>
    <w:p w14:paraId="43FFEFF8"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r w:rsidRPr="00D444F3">
        <w:rPr>
          <w:rFonts w:ascii="Consolas" w:hAnsi="Consolas" w:cs="Consolas"/>
          <w:sz w:val="19"/>
          <w:szCs w:val="19"/>
          <w:lang w:val="en-US"/>
        </w:rPr>
        <w:tab/>
      </w:r>
      <w:r w:rsidRPr="00D444F3">
        <w:rPr>
          <w:rFonts w:ascii="Consolas" w:hAnsi="Consolas" w:cs="Consolas"/>
          <w:sz w:val="19"/>
          <w:szCs w:val="19"/>
          <w:lang w:val="en-US"/>
        </w:rPr>
        <w:tab/>
      </w:r>
      <w:r w:rsidRPr="00D444F3">
        <w:rPr>
          <w:rFonts w:ascii="Consolas" w:hAnsi="Consolas" w:cs="Consolas"/>
          <w:sz w:val="19"/>
          <w:szCs w:val="19"/>
          <w:lang w:val="en-US"/>
        </w:rPr>
        <w:tab/>
      </w:r>
    </w:p>
    <w:p w14:paraId="4CA5E59E"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mxArray</w:t>
      </w:r>
      <w:proofErr w:type="spellEnd"/>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 xml:space="preserve"> = NULL, *</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 xml:space="preserve"> = NULL;</w:t>
      </w:r>
    </w:p>
    <w:p w14:paraId="1366C727"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68F2D418"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 xml:space="preserve"> =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mxCreateDoubleMatrix</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1,1,eng::</w:t>
      </w:r>
      <w:proofErr w:type="spellStart"/>
      <w:r w:rsidRPr="00D444F3">
        <w:rPr>
          <w:rFonts w:ascii="Consolas" w:hAnsi="Consolas" w:cs="Consolas"/>
          <w:sz w:val="19"/>
          <w:szCs w:val="19"/>
          <w:lang w:val="en-US"/>
        </w:rPr>
        <w:t>mxREAL</w:t>
      </w:r>
      <w:proofErr w:type="spellEnd"/>
      <w:r w:rsidRPr="00D444F3">
        <w:rPr>
          <w:rFonts w:ascii="Consolas" w:hAnsi="Consolas" w:cs="Consolas"/>
          <w:sz w:val="19"/>
          <w:szCs w:val="19"/>
          <w:lang w:val="en-US"/>
        </w:rPr>
        <w:t>);</w:t>
      </w:r>
    </w:p>
    <w:p w14:paraId="46BF8E03"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proofErr w:type="gramStart"/>
      <w:r w:rsidRPr="00D444F3">
        <w:rPr>
          <w:rFonts w:ascii="Consolas" w:hAnsi="Consolas" w:cs="Consolas"/>
          <w:sz w:val="19"/>
          <w:szCs w:val="19"/>
          <w:lang w:val="en-US"/>
        </w:rPr>
        <w:t>memcpy</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w:t>
      </w:r>
      <w:r w:rsidRPr="00D444F3">
        <w:rPr>
          <w:rFonts w:ascii="Consolas" w:hAnsi="Consolas" w:cs="Consolas"/>
          <w:color w:val="0000FF"/>
          <w:sz w:val="19"/>
          <w:szCs w:val="19"/>
          <w:lang w:val="en-US"/>
        </w:rPr>
        <w:t>sizeof</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TimeDivi</w:t>
      </w:r>
      <w:proofErr w:type="spellEnd"/>
      <w:r w:rsidRPr="00D444F3">
        <w:rPr>
          <w:rFonts w:ascii="Consolas" w:hAnsi="Consolas" w:cs="Consolas"/>
          <w:sz w:val="19"/>
          <w:szCs w:val="19"/>
          <w:lang w:val="en-US"/>
        </w:rPr>
        <w:t>));</w:t>
      </w:r>
    </w:p>
    <w:p w14:paraId="3DB7D524"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proofErr w:type="gramStart"/>
      <w:r w:rsidRPr="00D444F3">
        <w:rPr>
          <w:rFonts w:ascii="Consolas" w:hAnsi="Consolas" w:cs="Consolas"/>
          <w:sz w:val="19"/>
          <w:szCs w:val="19"/>
          <w:lang w:val="en-US"/>
        </w:rPr>
        <w:t>memcpy</w:t>
      </w:r>
      <w:proofErr w:type="spellEnd"/>
      <w:r w:rsidRPr="00D444F3">
        <w:rPr>
          <w:rFonts w:ascii="Consolas" w:hAnsi="Consolas" w:cs="Consolas"/>
          <w:sz w:val="19"/>
          <w:szCs w:val="19"/>
          <w:lang w:val="en-US"/>
        </w:rPr>
        <w:t>(</w:t>
      </w:r>
      <w:proofErr w:type="gram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mxGetPr</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w:t>
      </w:r>
      <w:r w:rsidRPr="00D444F3">
        <w:rPr>
          <w:rFonts w:ascii="Consolas" w:hAnsi="Consolas" w:cs="Consolas"/>
          <w:color w:val="0000FF"/>
          <w:sz w:val="19"/>
          <w:szCs w:val="19"/>
          <w:lang w:val="en-US"/>
        </w:rPr>
        <w:t>void</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VoltDivi,</w:t>
      </w:r>
      <w:r w:rsidRPr="00D444F3">
        <w:rPr>
          <w:rFonts w:ascii="Consolas" w:hAnsi="Consolas" w:cs="Consolas"/>
          <w:color w:val="0000FF"/>
          <w:sz w:val="19"/>
          <w:szCs w:val="19"/>
          <w:lang w:val="en-US"/>
        </w:rPr>
        <w:t>sizeof</w:t>
      </w:r>
      <w:proofErr w:type="spellEnd"/>
      <w:r w:rsidRPr="00D444F3">
        <w:rPr>
          <w:rFonts w:ascii="Consolas" w:hAnsi="Consolas" w:cs="Consolas"/>
          <w:sz w:val="19"/>
          <w:szCs w:val="19"/>
          <w:lang w:val="en-US"/>
        </w:rPr>
        <w:t>(</w:t>
      </w:r>
      <w:proofErr w:type="spellStart"/>
      <w:r w:rsidRPr="00D444F3">
        <w:rPr>
          <w:rFonts w:ascii="Consolas" w:hAnsi="Consolas" w:cs="Consolas"/>
          <w:sz w:val="19"/>
          <w:szCs w:val="19"/>
          <w:lang w:val="en-US"/>
        </w:rPr>
        <w:t>VoltDivi</w:t>
      </w:r>
      <w:proofErr w:type="spellEnd"/>
      <w:r w:rsidRPr="00D444F3">
        <w:rPr>
          <w:rFonts w:ascii="Consolas" w:hAnsi="Consolas" w:cs="Consolas"/>
          <w:sz w:val="19"/>
          <w:szCs w:val="19"/>
          <w:lang w:val="en-US"/>
        </w:rPr>
        <w:t>));</w:t>
      </w:r>
    </w:p>
    <w:p w14:paraId="5078ADEE"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TimeDiviMat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TimeDiviMat</w:t>
      </w:r>
      <w:proofErr w:type="spellEnd"/>
      <w:r w:rsidRPr="00D444F3">
        <w:rPr>
          <w:rFonts w:ascii="Consolas" w:hAnsi="Consolas" w:cs="Consolas"/>
          <w:sz w:val="19"/>
          <w:szCs w:val="19"/>
          <w:lang w:val="en-US"/>
        </w:rPr>
        <w:t>);</w:t>
      </w:r>
    </w:p>
    <w:p w14:paraId="40B553DC"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engPutVariable</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VoltDiviMat</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 xml:space="preserve">, </w:t>
      </w:r>
      <w:proofErr w:type="spellStart"/>
      <w:r w:rsidRPr="00D444F3">
        <w:rPr>
          <w:rFonts w:ascii="Consolas" w:hAnsi="Consolas" w:cs="Consolas"/>
          <w:sz w:val="19"/>
          <w:szCs w:val="19"/>
          <w:lang w:val="en-US"/>
        </w:rPr>
        <w:t>VoltDiviMat</w:t>
      </w:r>
      <w:proofErr w:type="spellEnd"/>
      <w:r w:rsidRPr="00D444F3">
        <w:rPr>
          <w:rFonts w:ascii="Consolas" w:hAnsi="Consolas" w:cs="Consolas"/>
          <w:sz w:val="19"/>
          <w:szCs w:val="19"/>
          <w:lang w:val="en-US"/>
        </w:rPr>
        <w:t>);</w:t>
      </w:r>
    </w:p>
    <w:p w14:paraId="075EF4F1"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whitebg</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60E7891B"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"grid"</w:t>
      </w:r>
      <w:r w:rsidRPr="00D444F3">
        <w:rPr>
          <w:rFonts w:ascii="Consolas" w:hAnsi="Consolas" w:cs="Consolas"/>
          <w:sz w:val="19"/>
          <w:szCs w:val="19"/>
          <w:lang w:val="en-US"/>
        </w:rPr>
        <w:t>);</w:t>
      </w:r>
    </w:p>
    <w:p w14:paraId="2D83BC8F"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"title('</w:t>
      </w:r>
      <w:proofErr w:type="spellStart"/>
      <w:r w:rsidRPr="00D444F3">
        <w:rPr>
          <w:rFonts w:ascii="Consolas" w:hAnsi="Consolas" w:cs="Consolas"/>
          <w:color w:val="A31515"/>
          <w:sz w:val="19"/>
          <w:szCs w:val="19"/>
          <w:lang w:val="en-US"/>
        </w:rPr>
        <w:t>Osciloscopio</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31E57512" w14:textId="77777777" w:rsidR="005B2EA2" w:rsidRDefault="005B2EA2" w:rsidP="00FD096B">
      <w:pPr>
        <w:autoSpaceDE w:val="0"/>
        <w:autoSpaceDN w:val="0"/>
        <w:adjustRightInd w:val="0"/>
        <w:spacing w:before="20" w:after="20" w:line="240" w:lineRule="auto"/>
        <w:rPr>
          <w:rFonts w:ascii="Consolas" w:hAnsi="Consolas" w:cs="Consolas"/>
          <w:sz w:val="19"/>
          <w:szCs w:val="19"/>
          <w:lang w:val="es-ES"/>
        </w:rPr>
      </w:pPr>
      <w:r w:rsidRPr="00D444F3">
        <w:rPr>
          <w:rFonts w:ascii="Consolas" w:hAnsi="Consolas" w:cs="Consolas"/>
          <w:sz w:val="19"/>
          <w:szCs w:val="19"/>
          <w:lang w:val="en-US"/>
        </w:rPr>
        <w:tab/>
      </w:r>
      <w:proofErr w:type="spellStart"/>
      <w:proofErr w:type="gramStart"/>
      <w:r>
        <w:rPr>
          <w:rFonts w:ascii="Consolas" w:hAnsi="Consolas" w:cs="Consolas"/>
          <w:sz w:val="19"/>
          <w:szCs w:val="19"/>
          <w:lang w:val="es-ES"/>
        </w:rPr>
        <w:t>eng</w:t>
      </w:r>
      <w:proofErr w:type="spellEnd"/>
      <w:proofErr w:type="gramEnd"/>
      <w:r>
        <w:rPr>
          <w:rFonts w:ascii="Consolas" w:hAnsi="Consolas" w:cs="Consolas"/>
          <w:sz w:val="19"/>
          <w:szCs w:val="19"/>
          <w:lang w:val="es-ES"/>
        </w:rPr>
        <w:t>::</w:t>
      </w:r>
      <w:proofErr w:type="spellStart"/>
      <w:r>
        <w:rPr>
          <w:rFonts w:ascii="Consolas" w:hAnsi="Consolas" w:cs="Consolas"/>
          <w:sz w:val="19"/>
          <w:szCs w:val="19"/>
          <w:lang w:val="es-ES"/>
        </w:rPr>
        <w:t>engEvalString</w:t>
      </w:r>
      <w:proofErr w:type="spellEnd"/>
      <w:r>
        <w:rPr>
          <w:rFonts w:ascii="Consolas" w:hAnsi="Consolas" w:cs="Consolas"/>
          <w:sz w:val="19"/>
          <w:szCs w:val="19"/>
          <w:lang w:val="es-ES"/>
        </w:rPr>
        <w:t>(</w:t>
      </w:r>
      <w:proofErr w:type="spellStart"/>
      <w:r>
        <w:rPr>
          <w:rFonts w:ascii="Consolas" w:hAnsi="Consolas" w:cs="Consolas"/>
          <w:sz w:val="19"/>
          <w:szCs w:val="19"/>
          <w:lang w:val="es-ES"/>
        </w:rPr>
        <w:t>ep</w:t>
      </w:r>
      <w:proofErr w:type="spellEnd"/>
      <w:r>
        <w:rPr>
          <w:rFonts w:ascii="Consolas" w:hAnsi="Consolas" w:cs="Consolas"/>
          <w:sz w:val="19"/>
          <w:szCs w:val="19"/>
          <w:lang w:val="es-ES"/>
        </w:rPr>
        <w:t xml:space="preserve">, </w:t>
      </w:r>
      <w:r>
        <w:rPr>
          <w:rFonts w:ascii="Consolas" w:hAnsi="Consolas" w:cs="Consolas"/>
          <w:color w:val="A31515"/>
          <w:sz w:val="19"/>
          <w:szCs w:val="19"/>
          <w:lang w:val="es-ES"/>
        </w:rPr>
        <w:t>"</w:t>
      </w:r>
      <w:proofErr w:type="spellStart"/>
      <w:r>
        <w:rPr>
          <w:rFonts w:ascii="Consolas" w:hAnsi="Consolas" w:cs="Consolas"/>
          <w:color w:val="A31515"/>
          <w:sz w:val="19"/>
          <w:szCs w:val="19"/>
          <w:lang w:val="es-ES"/>
        </w:rPr>
        <w:t>xlabel</w:t>
      </w:r>
      <w:proofErr w:type="spellEnd"/>
      <w:r>
        <w:rPr>
          <w:rFonts w:ascii="Consolas" w:hAnsi="Consolas" w:cs="Consolas"/>
          <w:color w:val="A31515"/>
          <w:sz w:val="19"/>
          <w:szCs w:val="19"/>
          <w:lang w:val="es-ES"/>
        </w:rPr>
        <w:t>('Datos tomados (unidades)');"</w:t>
      </w:r>
      <w:r>
        <w:rPr>
          <w:rFonts w:ascii="Consolas" w:hAnsi="Consolas" w:cs="Consolas"/>
          <w:sz w:val="19"/>
          <w:szCs w:val="19"/>
          <w:lang w:val="es-ES"/>
        </w:rPr>
        <w:t>);</w:t>
      </w:r>
    </w:p>
    <w:p w14:paraId="4AC8F314"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Pr>
          <w:rFonts w:ascii="Consolas" w:hAnsi="Consolas" w:cs="Consolas"/>
          <w:sz w:val="19"/>
          <w:szCs w:val="19"/>
          <w:lang w:val="es-ES"/>
        </w:rPr>
        <w:lastRenderedPageBreak/>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ylabel</w:t>
      </w:r>
      <w:proofErr w:type="spellEnd"/>
      <w:r w:rsidRPr="00D444F3">
        <w:rPr>
          <w:rFonts w:ascii="Consolas" w:hAnsi="Consolas" w:cs="Consolas"/>
          <w:color w:val="A31515"/>
          <w:sz w:val="19"/>
          <w:szCs w:val="19"/>
          <w:lang w:val="en-US"/>
        </w:rPr>
        <w:t>('Volts');"</w:t>
      </w:r>
      <w:r w:rsidRPr="00D444F3">
        <w:rPr>
          <w:rFonts w:ascii="Consolas" w:hAnsi="Consolas" w:cs="Consolas"/>
          <w:sz w:val="19"/>
          <w:szCs w:val="19"/>
          <w:lang w:val="en-US"/>
        </w:rPr>
        <w:t>);</w:t>
      </w:r>
      <w:r w:rsidRPr="00D444F3">
        <w:rPr>
          <w:rFonts w:ascii="Consolas" w:hAnsi="Consolas" w:cs="Consolas"/>
          <w:sz w:val="19"/>
          <w:szCs w:val="19"/>
          <w:lang w:val="en-US"/>
        </w:rPr>
        <w:tab/>
      </w:r>
    </w:p>
    <w:p w14:paraId="1A22214E"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
    <w:p w14:paraId="2A647B6A"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"hold;"</w:t>
      </w:r>
      <w:r w:rsidRPr="00D444F3">
        <w:rPr>
          <w:rFonts w:ascii="Consolas" w:hAnsi="Consolas" w:cs="Consolas"/>
          <w:sz w:val="19"/>
          <w:szCs w:val="19"/>
          <w:lang w:val="en-US"/>
        </w:rPr>
        <w:t>);</w:t>
      </w:r>
    </w:p>
    <w:p w14:paraId="6BDF4F52"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"set(</w:t>
      </w:r>
      <w:proofErr w:type="spellStart"/>
      <w:r w:rsidRPr="00D444F3">
        <w:rPr>
          <w:rFonts w:ascii="Consolas" w:hAnsi="Consolas" w:cs="Consolas"/>
          <w:color w:val="A31515"/>
          <w:sz w:val="19"/>
          <w:szCs w:val="19"/>
          <w:lang w:val="en-US"/>
        </w:rPr>
        <w:t>gca</w:t>
      </w:r>
      <w:proofErr w:type="spellEnd"/>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Color','black</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70F2F75E"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 xml:space="preserve">, </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linea</w:t>
      </w:r>
      <w:proofErr w:type="spellEnd"/>
      <w:r w:rsidRPr="00D444F3">
        <w:rPr>
          <w:rFonts w:ascii="Consolas" w:hAnsi="Consolas" w:cs="Consolas"/>
          <w:color w:val="A31515"/>
          <w:sz w:val="19"/>
          <w:szCs w:val="19"/>
          <w:lang w:val="en-US"/>
        </w:rPr>
        <w:t xml:space="preserve"> = plot(0,0);"</w:t>
      </w:r>
      <w:r w:rsidRPr="00D444F3">
        <w:rPr>
          <w:rFonts w:ascii="Consolas" w:hAnsi="Consolas" w:cs="Consolas"/>
          <w:sz w:val="19"/>
          <w:szCs w:val="19"/>
          <w:lang w:val="en-US"/>
        </w:rPr>
        <w:t>);</w:t>
      </w:r>
    </w:p>
    <w:p w14:paraId="3408D7A5"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Div</w:t>
      </w:r>
      <w:proofErr w:type="spellEnd"/>
      <w:r w:rsidRPr="00D444F3">
        <w:rPr>
          <w:rFonts w:ascii="Consolas" w:hAnsi="Consolas" w:cs="Consolas"/>
          <w:color w:val="A31515"/>
          <w:sz w:val="19"/>
          <w:szCs w:val="19"/>
          <w:lang w:val="en-US"/>
        </w:rPr>
        <w:t xml:space="preserve"> = </w:t>
      </w:r>
      <w:proofErr w:type="spellStart"/>
      <w:r w:rsidRPr="00D444F3">
        <w:rPr>
          <w:rFonts w:ascii="Consolas" w:hAnsi="Consolas" w:cs="Consolas"/>
          <w:color w:val="A31515"/>
          <w:sz w:val="19"/>
          <w:szCs w:val="19"/>
          <w:lang w:val="en-US"/>
        </w:rPr>
        <w:t>VoltDiviMat</w:t>
      </w:r>
      <w:proofErr w:type="spellEnd"/>
      <w:r w:rsidRPr="00D444F3">
        <w:rPr>
          <w:rFonts w:ascii="Consolas" w:hAnsi="Consolas" w:cs="Consolas"/>
          <w:color w:val="A31515"/>
          <w:sz w:val="19"/>
          <w:szCs w:val="19"/>
          <w:lang w:val="en-US"/>
        </w:rPr>
        <w:t>/100;"</w:t>
      </w:r>
      <w:r w:rsidRPr="00D444F3">
        <w:rPr>
          <w:rFonts w:ascii="Consolas" w:hAnsi="Consolas" w:cs="Consolas"/>
          <w:sz w:val="19"/>
          <w:szCs w:val="19"/>
          <w:lang w:val="en-US"/>
        </w:rPr>
        <w:t>);</w:t>
      </w:r>
    </w:p>
    <w:p w14:paraId="5245B094" w14:textId="77777777" w:rsidR="005B2EA2" w:rsidRPr="00D444F3" w:rsidRDefault="005B2EA2" w:rsidP="00FD096B">
      <w:pPr>
        <w:autoSpaceDE w:val="0"/>
        <w:autoSpaceDN w:val="0"/>
        <w:adjustRightInd w:val="0"/>
        <w:spacing w:before="20" w:after="20" w:line="240" w:lineRule="auto"/>
        <w:rPr>
          <w:rFonts w:ascii="Consolas" w:hAnsi="Consolas" w:cs="Consolas"/>
          <w:sz w:val="19"/>
          <w:szCs w:val="19"/>
          <w:lang w:val="en-US"/>
        </w:rPr>
      </w:pPr>
      <w:r w:rsidRPr="00D444F3">
        <w:rPr>
          <w:rFonts w:ascii="Consolas" w:hAnsi="Consolas" w:cs="Consolas"/>
          <w:sz w:val="19"/>
          <w:szCs w:val="19"/>
          <w:lang w:val="en-US"/>
        </w:rPr>
        <w:tab/>
      </w:r>
      <w:proofErr w:type="spellStart"/>
      <w:r w:rsidRPr="00D444F3">
        <w:rPr>
          <w:rFonts w:ascii="Consolas" w:hAnsi="Consolas" w:cs="Consolas"/>
          <w:sz w:val="19"/>
          <w:szCs w:val="19"/>
          <w:lang w:val="en-US"/>
        </w:rPr>
        <w:t>eng</w:t>
      </w:r>
      <w:proofErr w:type="spellEnd"/>
      <w:r w:rsidRPr="00D444F3">
        <w:rPr>
          <w:rFonts w:ascii="Consolas" w:hAnsi="Consolas" w:cs="Consolas"/>
          <w:sz w:val="19"/>
          <w:szCs w:val="19"/>
          <w:lang w:val="en-US"/>
        </w:rPr>
        <w:t>::</w:t>
      </w:r>
      <w:proofErr w:type="spellStart"/>
      <w:proofErr w:type="gramStart"/>
      <w:r w:rsidRPr="00D444F3">
        <w:rPr>
          <w:rFonts w:ascii="Consolas" w:hAnsi="Consolas" w:cs="Consolas"/>
          <w:sz w:val="19"/>
          <w:szCs w:val="19"/>
          <w:lang w:val="en-US"/>
        </w:rPr>
        <w:t>engEvalString</w:t>
      </w:r>
      <w:proofErr w:type="spellEnd"/>
      <w:r w:rsidRPr="00D444F3">
        <w:rPr>
          <w:rFonts w:ascii="Consolas" w:hAnsi="Consolas" w:cs="Consolas"/>
          <w:sz w:val="19"/>
          <w:szCs w:val="19"/>
          <w:lang w:val="en-US"/>
        </w:rPr>
        <w:t>(</w:t>
      </w:r>
      <w:proofErr w:type="spellStart"/>
      <w:proofErr w:type="gramEnd"/>
      <w:r w:rsidRPr="00D444F3">
        <w:rPr>
          <w:rFonts w:ascii="Consolas" w:hAnsi="Consolas" w:cs="Consolas"/>
          <w:sz w:val="19"/>
          <w:szCs w:val="19"/>
          <w:lang w:val="en-US"/>
        </w:rPr>
        <w:t>ep</w:t>
      </w:r>
      <w:proofErr w:type="spellEnd"/>
      <w:r w:rsidRPr="00D444F3">
        <w:rPr>
          <w:rFonts w:ascii="Consolas" w:hAnsi="Consolas" w:cs="Consolas"/>
          <w:sz w:val="19"/>
          <w:szCs w:val="19"/>
          <w:lang w:val="en-US"/>
        </w:rPr>
        <w:t>,</w:t>
      </w:r>
      <w:r w:rsidRPr="00D444F3">
        <w:rPr>
          <w:rFonts w:ascii="Consolas" w:hAnsi="Consolas" w:cs="Consolas"/>
          <w:color w:val="A31515"/>
          <w:sz w:val="19"/>
          <w:szCs w:val="19"/>
          <w:lang w:val="en-US"/>
        </w:rPr>
        <w:t>"</w:t>
      </w:r>
      <w:proofErr w:type="spellStart"/>
      <w:r w:rsidRPr="00D444F3">
        <w:rPr>
          <w:rFonts w:ascii="Consolas" w:hAnsi="Consolas" w:cs="Consolas"/>
          <w:color w:val="A31515"/>
          <w:sz w:val="19"/>
          <w:szCs w:val="19"/>
          <w:lang w:val="en-US"/>
        </w:rPr>
        <w:t>ylim</w:t>
      </w:r>
      <w:proofErr w:type="spellEnd"/>
      <w:r w:rsidRPr="00D444F3">
        <w:rPr>
          <w:rFonts w:ascii="Consolas" w:hAnsi="Consolas" w:cs="Consolas"/>
          <w:color w:val="A31515"/>
          <w:sz w:val="19"/>
          <w:szCs w:val="19"/>
          <w:lang w:val="en-US"/>
        </w:rPr>
        <w:t xml:space="preserve">([0 </w:t>
      </w:r>
      <w:proofErr w:type="spellStart"/>
      <w:r w:rsidRPr="00D444F3">
        <w:rPr>
          <w:rFonts w:ascii="Consolas" w:hAnsi="Consolas" w:cs="Consolas"/>
          <w:color w:val="A31515"/>
          <w:sz w:val="19"/>
          <w:szCs w:val="19"/>
          <w:lang w:val="en-US"/>
        </w:rPr>
        <w:t>Div</w:t>
      </w:r>
      <w:proofErr w:type="spellEnd"/>
      <w:r w:rsidRPr="00D444F3">
        <w:rPr>
          <w:rFonts w:ascii="Consolas" w:hAnsi="Consolas" w:cs="Consolas"/>
          <w:color w:val="A31515"/>
          <w:sz w:val="19"/>
          <w:szCs w:val="19"/>
          <w:lang w:val="en-US"/>
        </w:rPr>
        <w:t>])"</w:t>
      </w:r>
      <w:r w:rsidRPr="00D444F3">
        <w:rPr>
          <w:rFonts w:ascii="Consolas" w:hAnsi="Consolas" w:cs="Consolas"/>
          <w:sz w:val="19"/>
          <w:szCs w:val="19"/>
          <w:lang w:val="en-US"/>
        </w:rPr>
        <w:t>);</w:t>
      </w:r>
    </w:p>
    <w:p w14:paraId="5693FD39" w14:textId="77777777" w:rsidR="005B2EA2" w:rsidRDefault="005B2EA2"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 xml:space="preserve">} </w:t>
      </w:r>
      <w:r>
        <w:rPr>
          <w:rFonts w:ascii="Consolas" w:hAnsi="Consolas" w:cs="Consolas"/>
          <w:color w:val="008000"/>
          <w:sz w:val="19"/>
          <w:szCs w:val="19"/>
          <w:lang w:val="es-ES"/>
        </w:rPr>
        <w:t xml:space="preserve">//Fin de </w:t>
      </w:r>
      <w:proofErr w:type="spellStart"/>
      <w:r>
        <w:rPr>
          <w:rFonts w:ascii="Consolas" w:hAnsi="Consolas" w:cs="Consolas"/>
          <w:color w:val="008000"/>
          <w:sz w:val="19"/>
          <w:szCs w:val="19"/>
          <w:lang w:val="es-ES"/>
        </w:rPr>
        <w:t>AbrirGraficaMatLab</w:t>
      </w:r>
      <w:proofErr w:type="spellEnd"/>
      <w:r>
        <w:rPr>
          <w:rFonts w:ascii="Consolas" w:hAnsi="Consolas" w:cs="Consolas"/>
          <w:color w:val="008000"/>
          <w:sz w:val="19"/>
          <w:szCs w:val="19"/>
          <w:lang w:val="es-ES"/>
        </w:rPr>
        <w:t xml:space="preserve"> ();</w:t>
      </w:r>
    </w:p>
    <w:p w14:paraId="06665D49" w14:textId="77777777" w:rsidR="005B2EA2" w:rsidRDefault="005B2EA2" w:rsidP="00FD096B">
      <w:pPr>
        <w:autoSpaceDE w:val="0"/>
        <w:autoSpaceDN w:val="0"/>
        <w:adjustRightInd w:val="0"/>
        <w:spacing w:before="20" w:after="20" w:line="240" w:lineRule="auto"/>
        <w:rPr>
          <w:rFonts w:ascii="Consolas" w:hAnsi="Consolas" w:cs="Consolas"/>
          <w:sz w:val="19"/>
          <w:szCs w:val="19"/>
          <w:lang w:val="es-ES"/>
        </w:rPr>
      </w:pPr>
    </w:p>
    <w:p w14:paraId="20156A60" w14:textId="77777777" w:rsidR="005B2EA2" w:rsidRDefault="005B2EA2" w:rsidP="00FD096B">
      <w:pPr>
        <w:autoSpaceDE w:val="0"/>
        <w:autoSpaceDN w:val="0"/>
        <w:adjustRightInd w:val="0"/>
        <w:spacing w:before="20" w:after="20" w:line="240" w:lineRule="auto"/>
        <w:rPr>
          <w:rFonts w:ascii="Consolas" w:hAnsi="Consolas" w:cs="Consolas"/>
          <w:sz w:val="19"/>
          <w:szCs w:val="19"/>
          <w:lang w:val="es-ES"/>
        </w:rPr>
      </w:pPr>
      <w:r>
        <w:rPr>
          <w:rFonts w:ascii="Consolas" w:hAnsi="Consolas" w:cs="Consolas"/>
          <w:sz w:val="19"/>
          <w:szCs w:val="19"/>
          <w:lang w:val="es-ES"/>
        </w:rPr>
        <w:tab/>
      </w:r>
    </w:p>
    <w:p w14:paraId="709EA8D5" w14:textId="45956B5E" w:rsidR="005B2EA2" w:rsidRDefault="005B2EA2" w:rsidP="00825695">
      <w:pPr>
        <w:autoSpaceDE w:val="0"/>
        <w:autoSpaceDN w:val="0"/>
        <w:adjustRightInd w:val="0"/>
        <w:spacing w:before="20" w:after="20" w:line="240" w:lineRule="auto"/>
        <w:jc w:val="both"/>
        <w:rPr>
          <w:rFonts w:ascii="Arial" w:hAnsi="Arial" w:cs="Arial"/>
          <w:sz w:val="24"/>
          <w:szCs w:val="19"/>
          <w:lang w:val="es-ES"/>
        </w:rPr>
      </w:pPr>
      <w:r>
        <w:rPr>
          <w:rFonts w:ascii="Consolas" w:hAnsi="Consolas" w:cs="Consolas"/>
          <w:sz w:val="19"/>
          <w:szCs w:val="19"/>
          <w:lang w:val="es-ES"/>
        </w:rPr>
        <w:tab/>
      </w:r>
      <w:r>
        <w:rPr>
          <w:rFonts w:ascii="Arial" w:hAnsi="Arial" w:cs="Arial"/>
          <w:sz w:val="24"/>
          <w:szCs w:val="19"/>
          <w:lang w:val="es-ES"/>
        </w:rPr>
        <w:t>El programa “</w:t>
      </w:r>
      <w:proofErr w:type="spellStart"/>
      <w:r w:rsidRPr="005B2EA2">
        <w:rPr>
          <w:rFonts w:ascii="Arial" w:hAnsi="Arial" w:cs="Arial"/>
          <w:i/>
          <w:sz w:val="24"/>
          <w:szCs w:val="19"/>
          <w:lang w:val="es-ES"/>
        </w:rPr>
        <w:t>Streamer</w:t>
      </w:r>
      <w:proofErr w:type="spellEnd"/>
      <w:r>
        <w:rPr>
          <w:rFonts w:ascii="Arial" w:hAnsi="Arial" w:cs="Arial"/>
          <w:sz w:val="24"/>
          <w:szCs w:val="19"/>
          <w:lang w:val="es-ES"/>
        </w:rPr>
        <w:t xml:space="preserve">” </w:t>
      </w:r>
      <w:r w:rsidR="00DA5785">
        <w:rPr>
          <w:rFonts w:ascii="Arial" w:hAnsi="Arial" w:cs="Arial"/>
          <w:sz w:val="24"/>
          <w:szCs w:val="19"/>
          <w:lang w:val="es-ES"/>
        </w:rPr>
        <w:t>también</w:t>
      </w:r>
      <w:r>
        <w:rPr>
          <w:rFonts w:ascii="Arial" w:hAnsi="Arial" w:cs="Arial"/>
          <w:sz w:val="24"/>
          <w:szCs w:val="19"/>
          <w:lang w:val="es-ES"/>
        </w:rPr>
        <w:t xml:space="preserve"> se mo</w:t>
      </w:r>
      <w:r w:rsidR="001823B3">
        <w:rPr>
          <w:rFonts w:ascii="Arial" w:hAnsi="Arial" w:cs="Arial"/>
          <w:sz w:val="24"/>
          <w:szCs w:val="19"/>
          <w:lang w:val="es-ES"/>
        </w:rPr>
        <w:t xml:space="preserve">dificó visualmente para que sea </w:t>
      </w:r>
      <w:r w:rsidR="00196B30">
        <w:rPr>
          <w:rFonts w:ascii="Arial" w:hAnsi="Arial" w:cs="Arial"/>
          <w:sz w:val="24"/>
          <w:szCs w:val="19"/>
          <w:lang w:val="es-ES"/>
        </w:rPr>
        <w:t>útil</w:t>
      </w:r>
      <w:r>
        <w:rPr>
          <w:rFonts w:ascii="Arial" w:hAnsi="Arial" w:cs="Arial"/>
          <w:sz w:val="24"/>
          <w:szCs w:val="19"/>
          <w:lang w:val="es-ES"/>
        </w:rPr>
        <w:t xml:space="preserve"> a la aplicación necesaria e</w:t>
      </w:r>
      <w:r w:rsidR="00DA5785">
        <w:rPr>
          <w:rFonts w:ascii="Arial" w:hAnsi="Arial" w:cs="Arial"/>
          <w:sz w:val="24"/>
          <w:szCs w:val="19"/>
          <w:lang w:val="es-ES"/>
        </w:rPr>
        <w:t>n este proyecto. En la</w:t>
      </w:r>
      <w:r>
        <w:rPr>
          <w:rFonts w:ascii="Arial" w:hAnsi="Arial" w:cs="Arial"/>
          <w:sz w:val="24"/>
          <w:szCs w:val="19"/>
          <w:lang w:val="es-ES"/>
        </w:rPr>
        <w:t xml:space="preserve"> </w:t>
      </w:r>
      <w:r w:rsidR="00DA5785" w:rsidRPr="004645C9">
        <w:rPr>
          <w:rFonts w:ascii="Arial" w:hAnsi="Arial" w:cs="Arial"/>
          <w:sz w:val="24"/>
          <w:szCs w:val="19"/>
          <w:lang w:val="es-ES"/>
        </w:rPr>
        <w:fldChar w:fldCharType="begin"/>
      </w:r>
      <w:r w:rsidR="00DA5785" w:rsidRPr="004645C9">
        <w:rPr>
          <w:rFonts w:ascii="Arial" w:hAnsi="Arial" w:cs="Arial"/>
          <w:sz w:val="24"/>
          <w:szCs w:val="19"/>
          <w:lang w:val="es-ES"/>
        </w:rPr>
        <w:instrText xml:space="preserve"> REF _Ref462688841 \h  \* MERGEFORMAT </w:instrText>
      </w:r>
      <w:r w:rsidR="00DA5785" w:rsidRPr="004645C9">
        <w:rPr>
          <w:rFonts w:ascii="Arial" w:hAnsi="Arial" w:cs="Arial"/>
          <w:sz w:val="24"/>
          <w:szCs w:val="19"/>
          <w:lang w:val="es-ES"/>
        </w:rPr>
      </w:r>
      <w:r w:rsidR="00DA5785" w:rsidRPr="004645C9">
        <w:rPr>
          <w:rFonts w:ascii="Arial" w:hAnsi="Arial" w:cs="Arial"/>
          <w:sz w:val="24"/>
          <w:szCs w:val="19"/>
          <w:lang w:val="es-ES"/>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25</w:t>
      </w:r>
      <w:r w:rsidR="00DA5785" w:rsidRPr="004645C9">
        <w:rPr>
          <w:rFonts w:ascii="Arial" w:hAnsi="Arial" w:cs="Arial"/>
          <w:sz w:val="24"/>
          <w:szCs w:val="19"/>
          <w:lang w:val="es-ES"/>
        </w:rPr>
        <w:fldChar w:fldCharType="end"/>
      </w:r>
      <w:r w:rsidR="004645C9">
        <w:rPr>
          <w:rFonts w:ascii="Arial" w:hAnsi="Arial" w:cs="Arial"/>
          <w:sz w:val="24"/>
          <w:szCs w:val="19"/>
          <w:lang w:val="es-ES"/>
        </w:rPr>
        <w:t xml:space="preserve"> </w:t>
      </w:r>
      <w:r w:rsidR="001823B3">
        <w:rPr>
          <w:rFonts w:ascii="Arial" w:hAnsi="Arial" w:cs="Arial"/>
          <w:sz w:val="24"/>
          <w:szCs w:val="19"/>
          <w:lang w:val="es-ES"/>
        </w:rPr>
        <w:t xml:space="preserve"> </w:t>
      </w:r>
      <w:r>
        <w:rPr>
          <w:rFonts w:ascii="Arial" w:hAnsi="Arial" w:cs="Arial"/>
          <w:sz w:val="24"/>
          <w:szCs w:val="19"/>
          <w:lang w:val="es-ES"/>
        </w:rPr>
        <w:t xml:space="preserve">se observa </w:t>
      </w:r>
      <w:r w:rsidR="00DA5785">
        <w:rPr>
          <w:rFonts w:ascii="Arial" w:hAnsi="Arial" w:cs="Arial"/>
          <w:sz w:val="24"/>
          <w:szCs w:val="19"/>
          <w:lang w:val="es-ES"/>
        </w:rPr>
        <w:t>cómo</w:t>
      </w:r>
      <w:r>
        <w:rPr>
          <w:rFonts w:ascii="Arial" w:hAnsi="Arial" w:cs="Arial"/>
          <w:sz w:val="24"/>
          <w:szCs w:val="19"/>
          <w:lang w:val="es-ES"/>
        </w:rPr>
        <w:t xml:space="preserve"> queda finalmente el mismo modificado y cuyo nombre se </w:t>
      </w:r>
      <w:r w:rsidR="00DA5785">
        <w:rPr>
          <w:rFonts w:ascii="Arial" w:hAnsi="Arial" w:cs="Arial"/>
          <w:sz w:val="24"/>
          <w:szCs w:val="19"/>
          <w:lang w:val="es-ES"/>
        </w:rPr>
        <w:t>cambió</w:t>
      </w:r>
      <w:r>
        <w:rPr>
          <w:rFonts w:ascii="Arial" w:hAnsi="Arial" w:cs="Arial"/>
          <w:sz w:val="24"/>
          <w:szCs w:val="19"/>
          <w:lang w:val="es-ES"/>
        </w:rPr>
        <w:t>, a “</w:t>
      </w:r>
      <w:r>
        <w:rPr>
          <w:rFonts w:ascii="Arial" w:hAnsi="Arial" w:cs="Arial"/>
          <w:i/>
          <w:sz w:val="24"/>
          <w:szCs w:val="19"/>
          <w:lang w:val="es-ES"/>
        </w:rPr>
        <w:t>Tesis Osciloscopio</w:t>
      </w:r>
      <w:r w:rsidR="00DA5785">
        <w:rPr>
          <w:rFonts w:ascii="Arial" w:hAnsi="Arial" w:cs="Arial"/>
          <w:sz w:val="24"/>
          <w:szCs w:val="19"/>
          <w:lang w:val="es-ES"/>
        </w:rPr>
        <w:t>”:</w:t>
      </w:r>
      <w:r>
        <w:rPr>
          <w:rFonts w:ascii="Arial" w:hAnsi="Arial" w:cs="Arial"/>
          <w:sz w:val="24"/>
          <w:szCs w:val="19"/>
          <w:lang w:val="es-ES"/>
        </w:rPr>
        <w:t xml:space="preserve"> </w:t>
      </w:r>
    </w:p>
    <w:p w14:paraId="11BFE9EB" w14:textId="77777777" w:rsidR="005B2EA2" w:rsidRDefault="005B2EA2" w:rsidP="00FD096B">
      <w:pPr>
        <w:autoSpaceDE w:val="0"/>
        <w:autoSpaceDN w:val="0"/>
        <w:adjustRightInd w:val="0"/>
        <w:spacing w:before="20" w:after="20" w:line="240" w:lineRule="auto"/>
        <w:rPr>
          <w:rFonts w:ascii="Arial" w:hAnsi="Arial" w:cs="Arial"/>
          <w:sz w:val="24"/>
          <w:szCs w:val="19"/>
          <w:lang w:val="es-ES"/>
        </w:rPr>
      </w:pPr>
    </w:p>
    <w:p w14:paraId="0A7D9DA3" w14:textId="77777777" w:rsidR="005B2EA2" w:rsidRDefault="005B2EA2" w:rsidP="00FD096B">
      <w:pPr>
        <w:keepNext/>
        <w:autoSpaceDE w:val="0"/>
        <w:autoSpaceDN w:val="0"/>
        <w:adjustRightInd w:val="0"/>
        <w:spacing w:before="20" w:after="20" w:line="240" w:lineRule="auto"/>
        <w:jc w:val="center"/>
      </w:pPr>
      <w:r>
        <w:rPr>
          <w:noProof/>
          <w:lang w:val="es-ES" w:eastAsia="es-ES"/>
        </w:rPr>
        <w:drawing>
          <wp:inline distT="0" distB="0" distL="0" distR="0" wp14:anchorId="64653F2F" wp14:editId="1B35D88D">
            <wp:extent cx="6120130" cy="33064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06445"/>
                    </a:xfrm>
                    <a:prstGeom prst="rect">
                      <a:avLst/>
                    </a:prstGeom>
                  </pic:spPr>
                </pic:pic>
              </a:graphicData>
            </a:graphic>
          </wp:inline>
        </w:drawing>
      </w:r>
    </w:p>
    <w:p w14:paraId="101531B6" w14:textId="77777777" w:rsidR="005B2EA2" w:rsidRPr="005B2EA2" w:rsidRDefault="005B2EA2" w:rsidP="00FD096B">
      <w:pPr>
        <w:pStyle w:val="Descripcin"/>
        <w:spacing w:before="20" w:after="20"/>
        <w:jc w:val="center"/>
        <w:rPr>
          <w:rFonts w:ascii="Arial" w:hAnsi="Arial" w:cs="Arial"/>
          <w:sz w:val="24"/>
          <w:szCs w:val="19"/>
          <w:lang w:val="es-ES"/>
        </w:rPr>
      </w:pPr>
      <w:bookmarkStart w:id="70" w:name="_Ref462689076"/>
      <w:bookmarkStart w:id="71" w:name="_Ref462688841"/>
      <w:bookmarkStart w:id="72" w:name="_Toc465465581"/>
      <w:r>
        <w:t xml:space="preserve">Figura </w:t>
      </w:r>
      <w:r>
        <w:fldChar w:fldCharType="begin"/>
      </w:r>
      <w:r>
        <w:instrText xml:space="preserve"> SEQ Figura \* ARABIC </w:instrText>
      </w:r>
      <w:r>
        <w:fldChar w:fldCharType="separate"/>
      </w:r>
      <w:r w:rsidR="003F5D41">
        <w:rPr>
          <w:noProof/>
        </w:rPr>
        <w:t>25</w:t>
      </w:r>
      <w:r>
        <w:fldChar w:fldCharType="end"/>
      </w:r>
      <w:bookmarkEnd w:id="70"/>
      <w:r>
        <w:t>: Programa Tesis Osciloscopio</w:t>
      </w:r>
      <w:bookmarkEnd w:id="71"/>
      <w:bookmarkEnd w:id="72"/>
    </w:p>
    <w:p w14:paraId="1820CF23" w14:textId="1EE4E473" w:rsidR="005B2EA2" w:rsidRDefault="00DA5785" w:rsidP="001823B3">
      <w:pPr>
        <w:spacing w:before="240" w:after="20"/>
        <w:jc w:val="both"/>
        <w:rPr>
          <w:rFonts w:ascii="Arial" w:hAnsi="Arial" w:cs="Arial"/>
          <w:sz w:val="24"/>
          <w:szCs w:val="24"/>
        </w:rPr>
      </w:pPr>
      <w:r>
        <w:rPr>
          <w:rFonts w:ascii="Arial" w:hAnsi="Arial" w:cs="Arial"/>
          <w:sz w:val="24"/>
          <w:szCs w:val="24"/>
        </w:rPr>
        <w:tab/>
        <w:t xml:space="preserve">Se puede observar en la </w:t>
      </w:r>
      <w:r w:rsidRPr="004645C9">
        <w:rPr>
          <w:rFonts w:ascii="Arial" w:hAnsi="Arial" w:cs="Arial"/>
          <w:sz w:val="24"/>
          <w:szCs w:val="24"/>
        </w:rPr>
        <w:fldChar w:fldCharType="begin"/>
      </w:r>
      <w:r w:rsidRPr="004645C9">
        <w:rPr>
          <w:rFonts w:ascii="Arial" w:hAnsi="Arial" w:cs="Arial"/>
          <w:sz w:val="24"/>
          <w:szCs w:val="24"/>
        </w:rPr>
        <w:instrText xml:space="preserve"> REF _Ref462689076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25</w:t>
      </w:r>
      <w:r w:rsidRPr="004645C9">
        <w:rPr>
          <w:rFonts w:ascii="Arial" w:hAnsi="Arial" w:cs="Arial"/>
          <w:sz w:val="24"/>
          <w:szCs w:val="24"/>
        </w:rPr>
        <w:fldChar w:fldCharType="end"/>
      </w:r>
      <w:r>
        <w:rPr>
          <w:rFonts w:ascii="Arial" w:hAnsi="Arial" w:cs="Arial"/>
          <w:sz w:val="24"/>
          <w:szCs w:val="24"/>
        </w:rPr>
        <w:t>, que entre los cambios que se realizaron con el programa “</w:t>
      </w:r>
      <w:proofErr w:type="spellStart"/>
      <w:r>
        <w:rPr>
          <w:rFonts w:ascii="Arial" w:hAnsi="Arial" w:cs="Arial"/>
          <w:i/>
          <w:sz w:val="24"/>
          <w:szCs w:val="24"/>
        </w:rPr>
        <w:t>Streamer</w:t>
      </w:r>
      <w:proofErr w:type="spellEnd"/>
      <w:r>
        <w:rPr>
          <w:rFonts w:ascii="Arial" w:hAnsi="Arial" w:cs="Arial"/>
          <w:sz w:val="24"/>
          <w:szCs w:val="24"/>
        </w:rPr>
        <w:t xml:space="preserve">” que se mostró en la </w:t>
      </w:r>
      <w:r w:rsidRPr="004645C9">
        <w:rPr>
          <w:rFonts w:ascii="Arial" w:hAnsi="Arial" w:cs="Arial"/>
          <w:sz w:val="28"/>
          <w:szCs w:val="24"/>
        </w:rPr>
        <w:fldChar w:fldCharType="begin"/>
      </w:r>
      <w:r w:rsidRPr="004645C9">
        <w:rPr>
          <w:rFonts w:ascii="Arial" w:hAnsi="Arial" w:cs="Arial"/>
          <w:sz w:val="28"/>
          <w:szCs w:val="24"/>
        </w:rPr>
        <w:instrText xml:space="preserve"> REF _Ref462075697 \h  \* MERGEFORMAT </w:instrText>
      </w:r>
      <w:r w:rsidRPr="004645C9">
        <w:rPr>
          <w:rFonts w:ascii="Arial" w:hAnsi="Arial" w:cs="Arial"/>
          <w:sz w:val="28"/>
          <w:szCs w:val="24"/>
        </w:rPr>
      </w:r>
      <w:r w:rsidRPr="004645C9">
        <w:rPr>
          <w:rFonts w:ascii="Arial" w:hAnsi="Arial" w:cs="Arial"/>
          <w:sz w:val="28"/>
          <w:szCs w:val="24"/>
        </w:rPr>
        <w:fldChar w:fldCharType="separate"/>
      </w:r>
      <w:r w:rsidR="004645C9" w:rsidRPr="004645C9">
        <w:rPr>
          <w:rFonts w:ascii="Arial" w:hAnsi="Arial" w:cs="Arial"/>
          <w:sz w:val="24"/>
        </w:rPr>
        <w:t xml:space="preserve">Figura </w:t>
      </w:r>
      <w:r w:rsidR="004645C9" w:rsidRPr="004645C9">
        <w:rPr>
          <w:rFonts w:ascii="Arial" w:hAnsi="Arial" w:cs="Arial"/>
          <w:noProof/>
          <w:sz w:val="24"/>
        </w:rPr>
        <w:t>21</w:t>
      </w:r>
      <w:r w:rsidRPr="004645C9">
        <w:rPr>
          <w:rFonts w:ascii="Arial" w:hAnsi="Arial" w:cs="Arial"/>
          <w:sz w:val="28"/>
          <w:szCs w:val="24"/>
        </w:rPr>
        <w:fldChar w:fldCharType="end"/>
      </w:r>
      <w:r>
        <w:rPr>
          <w:rFonts w:ascii="Arial" w:hAnsi="Arial" w:cs="Arial"/>
          <w:sz w:val="28"/>
          <w:szCs w:val="24"/>
        </w:rPr>
        <w:t xml:space="preserve">, </w:t>
      </w:r>
      <w:r>
        <w:rPr>
          <w:rFonts w:ascii="Arial" w:hAnsi="Arial" w:cs="Arial"/>
          <w:sz w:val="24"/>
          <w:szCs w:val="24"/>
        </w:rPr>
        <w:t>se añadieron las selecciones llamadas en VS 2010 “</w:t>
      </w:r>
      <w:proofErr w:type="spellStart"/>
      <w:r>
        <w:rPr>
          <w:rFonts w:ascii="Arial" w:hAnsi="Arial" w:cs="Arial"/>
          <w:i/>
          <w:sz w:val="24"/>
          <w:szCs w:val="24"/>
        </w:rPr>
        <w:t>comboBox</w:t>
      </w:r>
      <w:proofErr w:type="spellEnd"/>
      <w:r>
        <w:rPr>
          <w:rFonts w:ascii="Arial" w:hAnsi="Arial" w:cs="Arial"/>
          <w:sz w:val="24"/>
          <w:szCs w:val="24"/>
        </w:rPr>
        <w:t>”</w:t>
      </w:r>
      <w:r w:rsidR="00FD096B">
        <w:rPr>
          <w:rFonts w:ascii="Arial" w:hAnsi="Arial" w:cs="Arial"/>
          <w:sz w:val="24"/>
          <w:szCs w:val="24"/>
        </w:rPr>
        <w:t>,</w:t>
      </w:r>
      <w:r>
        <w:rPr>
          <w:rFonts w:ascii="Arial" w:hAnsi="Arial" w:cs="Arial"/>
          <w:sz w:val="24"/>
          <w:szCs w:val="24"/>
        </w:rPr>
        <w:t xml:space="preserve"> “</w:t>
      </w:r>
      <w:r w:rsidRPr="00DA5785">
        <w:rPr>
          <w:rFonts w:ascii="Arial" w:hAnsi="Arial" w:cs="Arial"/>
          <w:i/>
          <w:sz w:val="24"/>
          <w:szCs w:val="24"/>
        </w:rPr>
        <w:t>Ventana de tiempo (</w:t>
      </w:r>
      <w:proofErr w:type="spellStart"/>
      <w:r w:rsidRPr="00DA5785">
        <w:rPr>
          <w:rFonts w:ascii="Arial" w:hAnsi="Arial" w:cs="Arial"/>
          <w:i/>
          <w:sz w:val="24"/>
          <w:szCs w:val="24"/>
        </w:rPr>
        <w:t>mS</w:t>
      </w:r>
      <w:proofErr w:type="spellEnd"/>
      <w:r w:rsidRPr="00DA5785">
        <w:rPr>
          <w:rFonts w:ascii="Arial" w:hAnsi="Arial" w:cs="Arial"/>
          <w:i/>
          <w:sz w:val="24"/>
          <w:szCs w:val="24"/>
        </w:rPr>
        <w:t>)</w:t>
      </w:r>
      <w:r>
        <w:rPr>
          <w:rFonts w:ascii="Arial" w:hAnsi="Arial" w:cs="Arial"/>
          <w:sz w:val="24"/>
          <w:szCs w:val="24"/>
        </w:rPr>
        <w:t>” y “</w:t>
      </w:r>
      <w:r w:rsidRPr="00DA5785">
        <w:rPr>
          <w:rFonts w:ascii="Arial" w:hAnsi="Arial" w:cs="Arial"/>
          <w:i/>
          <w:sz w:val="24"/>
          <w:szCs w:val="24"/>
        </w:rPr>
        <w:t xml:space="preserve">Volts </w:t>
      </w:r>
      <w:proofErr w:type="spellStart"/>
      <w:r w:rsidRPr="00DA5785">
        <w:rPr>
          <w:rFonts w:ascii="Arial" w:hAnsi="Arial" w:cs="Arial"/>
          <w:i/>
          <w:sz w:val="24"/>
          <w:szCs w:val="24"/>
        </w:rPr>
        <w:t>Division</w:t>
      </w:r>
      <w:proofErr w:type="spellEnd"/>
      <w:r w:rsidRPr="00DA5785">
        <w:rPr>
          <w:rFonts w:ascii="Arial" w:hAnsi="Arial" w:cs="Arial"/>
          <w:i/>
          <w:sz w:val="24"/>
          <w:szCs w:val="24"/>
        </w:rPr>
        <w:t xml:space="preserve"> (mV)</w:t>
      </w:r>
      <w:r>
        <w:rPr>
          <w:rFonts w:ascii="Arial" w:hAnsi="Arial" w:cs="Arial"/>
          <w:sz w:val="24"/>
          <w:szCs w:val="24"/>
        </w:rPr>
        <w:t xml:space="preserve">”. Los mismos, permiten seleccionar entre un par de valores delimitados, tal cual un osciloscopio, los cuadros de división por volt y la ventana de tiempo que se quiere observar de la </w:t>
      </w:r>
      <w:r w:rsidR="00705F50">
        <w:rPr>
          <w:rFonts w:ascii="Arial" w:hAnsi="Arial" w:cs="Arial"/>
          <w:sz w:val="24"/>
          <w:szCs w:val="24"/>
        </w:rPr>
        <w:t>gráfica</w:t>
      </w:r>
      <w:r>
        <w:rPr>
          <w:rFonts w:ascii="Arial" w:hAnsi="Arial" w:cs="Arial"/>
          <w:sz w:val="24"/>
          <w:szCs w:val="24"/>
        </w:rPr>
        <w:t xml:space="preserve">. Esta </w:t>
      </w:r>
      <w:r w:rsidR="00705F50">
        <w:rPr>
          <w:rFonts w:ascii="Arial" w:hAnsi="Arial" w:cs="Arial"/>
          <w:sz w:val="24"/>
          <w:szCs w:val="24"/>
        </w:rPr>
        <w:t>última</w:t>
      </w:r>
      <w:r>
        <w:rPr>
          <w:rFonts w:ascii="Arial" w:hAnsi="Arial" w:cs="Arial"/>
          <w:sz w:val="24"/>
          <w:szCs w:val="24"/>
        </w:rPr>
        <w:t xml:space="preserve">, si bien no es igual que en </w:t>
      </w:r>
      <w:r w:rsidR="00705F50">
        <w:rPr>
          <w:rFonts w:ascii="Arial" w:hAnsi="Arial" w:cs="Arial"/>
          <w:sz w:val="24"/>
          <w:szCs w:val="24"/>
        </w:rPr>
        <w:t xml:space="preserve">un osciloscopio, </w:t>
      </w:r>
      <w:r>
        <w:rPr>
          <w:rFonts w:ascii="Arial" w:hAnsi="Arial" w:cs="Arial"/>
          <w:sz w:val="24"/>
          <w:szCs w:val="24"/>
        </w:rPr>
        <w:t xml:space="preserve">donde se </w:t>
      </w:r>
      <w:r w:rsidR="0058037C">
        <w:rPr>
          <w:rFonts w:ascii="Arial" w:hAnsi="Arial" w:cs="Arial"/>
          <w:sz w:val="24"/>
          <w:szCs w:val="24"/>
        </w:rPr>
        <w:t>elige</w:t>
      </w:r>
      <w:r>
        <w:rPr>
          <w:rFonts w:ascii="Arial" w:hAnsi="Arial" w:cs="Arial"/>
          <w:sz w:val="24"/>
          <w:szCs w:val="24"/>
        </w:rPr>
        <w:t xml:space="preserve"> </w:t>
      </w:r>
      <w:r w:rsidR="00705F50">
        <w:rPr>
          <w:rFonts w:ascii="Arial" w:hAnsi="Arial" w:cs="Arial"/>
          <w:sz w:val="24"/>
          <w:szCs w:val="24"/>
        </w:rPr>
        <w:t>también</w:t>
      </w:r>
      <w:r>
        <w:rPr>
          <w:rFonts w:ascii="Arial" w:hAnsi="Arial" w:cs="Arial"/>
          <w:sz w:val="24"/>
          <w:szCs w:val="24"/>
        </w:rPr>
        <w:t xml:space="preserve"> la división de tiempo por cuadro, por practicidad para no </w:t>
      </w:r>
      <w:r w:rsidR="00705F50">
        <w:rPr>
          <w:rFonts w:ascii="Arial" w:hAnsi="Arial" w:cs="Arial"/>
          <w:sz w:val="24"/>
          <w:szCs w:val="24"/>
        </w:rPr>
        <w:t xml:space="preserve">retardar analizando datos la </w:t>
      </w:r>
      <w:r w:rsidR="00FD096B">
        <w:rPr>
          <w:rFonts w:ascii="Arial" w:hAnsi="Arial" w:cs="Arial"/>
          <w:sz w:val="24"/>
          <w:szCs w:val="24"/>
        </w:rPr>
        <w:t>gráfica</w:t>
      </w:r>
      <w:r w:rsidR="00705F50">
        <w:rPr>
          <w:rFonts w:ascii="Arial" w:hAnsi="Arial" w:cs="Arial"/>
          <w:sz w:val="24"/>
          <w:szCs w:val="24"/>
        </w:rPr>
        <w:t xml:space="preserve"> continua, se define en cambio, la ventana de tiempo que se quiere observar. Se </w:t>
      </w:r>
      <w:r w:rsidR="00FD096B">
        <w:rPr>
          <w:rFonts w:ascii="Arial" w:hAnsi="Arial" w:cs="Arial"/>
          <w:sz w:val="24"/>
          <w:szCs w:val="24"/>
        </w:rPr>
        <w:t>dejó</w:t>
      </w:r>
      <w:r w:rsidR="00705F50">
        <w:rPr>
          <w:rFonts w:ascii="Arial" w:hAnsi="Arial" w:cs="Arial"/>
          <w:sz w:val="24"/>
          <w:szCs w:val="24"/>
        </w:rPr>
        <w:t xml:space="preserve"> del programa original la barra de tasa de transferencia, </w:t>
      </w:r>
      <w:r w:rsidR="0058037C">
        <w:rPr>
          <w:rFonts w:ascii="Arial" w:hAnsi="Arial" w:cs="Arial"/>
          <w:sz w:val="24"/>
          <w:szCs w:val="24"/>
        </w:rPr>
        <w:t>así</w:t>
      </w:r>
      <w:r w:rsidR="00705F50">
        <w:rPr>
          <w:rFonts w:ascii="Arial" w:hAnsi="Arial" w:cs="Arial"/>
          <w:sz w:val="24"/>
          <w:szCs w:val="24"/>
        </w:rPr>
        <w:t xml:space="preserve"> como </w:t>
      </w:r>
      <w:r w:rsidR="0058037C">
        <w:rPr>
          <w:rFonts w:ascii="Arial" w:hAnsi="Arial" w:cs="Arial"/>
          <w:sz w:val="24"/>
          <w:szCs w:val="24"/>
        </w:rPr>
        <w:t>también</w:t>
      </w:r>
      <w:r w:rsidR="00705F50">
        <w:rPr>
          <w:rFonts w:ascii="Arial" w:hAnsi="Arial" w:cs="Arial"/>
          <w:sz w:val="24"/>
          <w:szCs w:val="24"/>
        </w:rPr>
        <w:t xml:space="preserve"> la cantidad de paquetes que se recibieron exitosamente y los que no. </w:t>
      </w:r>
      <w:r w:rsidR="0058037C">
        <w:rPr>
          <w:rFonts w:ascii="Arial" w:hAnsi="Arial" w:cs="Arial"/>
          <w:sz w:val="24"/>
          <w:szCs w:val="24"/>
        </w:rPr>
        <w:t>Además</w:t>
      </w:r>
      <w:r w:rsidR="00705F50">
        <w:rPr>
          <w:rFonts w:ascii="Arial" w:hAnsi="Arial" w:cs="Arial"/>
          <w:sz w:val="24"/>
          <w:szCs w:val="24"/>
        </w:rPr>
        <w:t xml:space="preserve">, se </w:t>
      </w:r>
      <w:r w:rsidR="0058037C">
        <w:rPr>
          <w:rFonts w:ascii="Arial" w:hAnsi="Arial" w:cs="Arial"/>
          <w:sz w:val="24"/>
          <w:szCs w:val="24"/>
        </w:rPr>
        <w:t>dejó</w:t>
      </w:r>
      <w:r w:rsidR="00705F50">
        <w:rPr>
          <w:rFonts w:ascii="Arial" w:hAnsi="Arial" w:cs="Arial"/>
          <w:sz w:val="24"/>
          <w:szCs w:val="24"/>
        </w:rPr>
        <w:t xml:space="preserve"> el cuadro que muestra el punto de llegada (end point) para controlar que el dispositivo que </w:t>
      </w:r>
      <w:r w:rsidR="0058037C">
        <w:rPr>
          <w:rFonts w:ascii="Arial" w:hAnsi="Arial" w:cs="Arial"/>
          <w:sz w:val="24"/>
          <w:szCs w:val="24"/>
        </w:rPr>
        <w:t>está</w:t>
      </w:r>
      <w:r w:rsidR="00705F50">
        <w:rPr>
          <w:rFonts w:ascii="Arial" w:hAnsi="Arial" w:cs="Arial"/>
          <w:sz w:val="24"/>
          <w:szCs w:val="24"/>
        </w:rPr>
        <w:t xml:space="preserve"> conectado sea el correcto.</w:t>
      </w:r>
    </w:p>
    <w:p w14:paraId="3DB73826" w14:textId="77777777" w:rsidR="00FD096B" w:rsidRDefault="00FD096B" w:rsidP="00825695">
      <w:pPr>
        <w:spacing w:before="20" w:after="20"/>
        <w:jc w:val="both"/>
        <w:rPr>
          <w:rFonts w:ascii="Arial" w:hAnsi="Arial" w:cs="Arial"/>
          <w:sz w:val="24"/>
          <w:szCs w:val="24"/>
        </w:rPr>
      </w:pPr>
    </w:p>
    <w:p w14:paraId="38F1D9C1" w14:textId="1BDFFDB8" w:rsidR="00FD096B" w:rsidRDefault="00FD096B" w:rsidP="00825695">
      <w:pPr>
        <w:spacing w:before="20" w:after="20"/>
        <w:jc w:val="both"/>
        <w:rPr>
          <w:rFonts w:ascii="Arial" w:hAnsi="Arial" w:cs="Arial"/>
          <w:sz w:val="24"/>
          <w:szCs w:val="24"/>
        </w:rPr>
      </w:pPr>
      <w:r>
        <w:rPr>
          <w:rFonts w:ascii="Arial" w:hAnsi="Arial" w:cs="Arial"/>
          <w:sz w:val="24"/>
          <w:szCs w:val="24"/>
        </w:rPr>
        <w:tab/>
        <w:t xml:space="preserve">De esta forma se </w:t>
      </w:r>
      <w:r w:rsidR="00885018">
        <w:rPr>
          <w:rFonts w:ascii="Arial" w:hAnsi="Arial" w:cs="Arial"/>
          <w:sz w:val="24"/>
          <w:szCs w:val="24"/>
        </w:rPr>
        <w:t>h</w:t>
      </w:r>
      <w:r>
        <w:rPr>
          <w:rFonts w:ascii="Arial" w:hAnsi="Arial" w:cs="Arial"/>
          <w:sz w:val="24"/>
          <w:szCs w:val="24"/>
        </w:rPr>
        <w:t xml:space="preserve">a mostrado hasta aquí, la interface </w:t>
      </w:r>
      <w:r w:rsidR="00885018">
        <w:rPr>
          <w:rFonts w:ascii="Arial" w:hAnsi="Arial" w:cs="Arial"/>
          <w:sz w:val="24"/>
          <w:szCs w:val="24"/>
        </w:rPr>
        <w:t>gráfica</w:t>
      </w:r>
      <w:r>
        <w:rPr>
          <w:rFonts w:ascii="Arial" w:hAnsi="Arial" w:cs="Arial"/>
          <w:sz w:val="24"/>
          <w:szCs w:val="24"/>
        </w:rPr>
        <w:t xml:space="preserve"> creada mediante el uso de Visual Studio en lenguaje Visual C++ para la comunicación USB, y </w:t>
      </w:r>
      <w:r w:rsidR="0058037C">
        <w:rPr>
          <w:rFonts w:ascii="Arial" w:hAnsi="Arial" w:cs="Arial"/>
          <w:sz w:val="24"/>
          <w:szCs w:val="24"/>
        </w:rPr>
        <w:t>también</w:t>
      </w:r>
      <w:r>
        <w:rPr>
          <w:rFonts w:ascii="Arial" w:hAnsi="Arial" w:cs="Arial"/>
          <w:sz w:val="24"/>
          <w:szCs w:val="24"/>
        </w:rPr>
        <w:t xml:space="preserve"> la transferencia y grafica de los datos a </w:t>
      </w:r>
      <w:proofErr w:type="spellStart"/>
      <w:r>
        <w:rPr>
          <w:rFonts w:ascii="Arial" w:hAnsi="Arial" w:cs="Arial"/>
          <w:sz w:val="24"/>
          <w:szCs w:val="24"/>
        </w:rPr>
        <w:t>MatLab</w:t>
      </w:r>
      <w:proofErr w:type="spellEnd"/>
      <w:r>
        <w:rPr>
          <w:rFonts w:ascii="Arial" w:hAnsi="Arial" w:cs="Arial"/>
          <w:sz w:val="24"/>
          <w:szCs w:val="24"/>
        </w:rPr>
        <w:t xml:space="preserve"> mediante el uso de la herramienta Engine.</w:t>
      </w:r>
      <w:r w:rsidR="00885018">
        <w:rPr>
          <w:rFonts w:ascii="Arial" w:hAnsi="Arial" w:cs="Arial"/>
          <w:sz w:val="24"/>
          <w:szCs w:val="24"/>
        </w:rPr>
        <w:t xml:space="preserve"> En </w:t>
      </w:r>
      <w:r w:rsidR="00885018">
        <w:rPr>
          <w:rFonts w:ascii="Arial" w:hAnsi="Arial" w:cs="Arial"/>
          <w:sz w:val="24"/>
          <w:szCs w:val="24"/>
        </w:rPr>
        <w:lastRenderedPageBreak/>
        <w:t>las secciones posteriores se mostrar</w:t>
      </w:r>
      <w:r w:rsidR="00C700DA">
        <w:rPr>
          <w:rFonts w:ascii="Arial" w:hAnsi="Arial" w:cs="Arial"/>
          <w:sz w:val="24"/>
          <w:szCs w:val="24"/>
        </w:rPr>
        <w:t>á</w:t>
      </w:r>
      <w:r w:rsidR="00885018">
        <w:rPr>
          <w:rFonts w:ascii="Arial" w:hAnsi="Arial" w:cs="Arial"/>
          <w:sz w:val="24"/>
          <w:szCs w:val="24"/>
        </w:rPr>
        <w:t xml:space="preserve"> esta aplicación funcionando en conjunto con todo el proyecto.</w:t>
      </w:r>
    </w:p>
    <w:p w14:paraId="313B93AF" w14:textId="77777777" w:rsidR="00FD096B" w:rsidRDefault="00FD096B" w:rsidP="00825695">
      <w:pPr>
        <w:spacing w:before="20" w:after="20"/>
        <w:jc w:val="both"/>
        <w:rPr>
          <w:rFonts w:ascii="Arial" w:hAnsi="Arial" w:cs="Arial"/>
          <w:sz w:val="24"/>
          <w:szCs w:val="24"/>
        </w:rPr>
      </w:pPr>
      <w:r>
        <w:rPr>
          <w:rFonts w:ascii="Arial" w:hAnsi="Arial" w:cs="Arial"/>
          <w:sz w:val="24"/>
          <w:szCs w:val="24"/>
        </w:rPr>
        <w:tab/>
      </w:r>
    </w:p>
    <w:p w14:paraId="559D80DB" w14:textId="77777777" w:rsidR="00FD096B" w:rsidRDefault="00FD096B" w:rsidP="003E645C">
      <w:pPr>
        <w:spacing w:after="20"/>
        <w:rPr>
          <w:rFonts w:ascii="Arial" w:hAnsi="Arial" w:cs="Arial"/>
          <w:b/>
          <w:sz w:val="32"/>
          <w:szCs w:val="24"/>
        </w:rPr>
      </w:pPr>
      <w:r>
        <w:rPr>
          <w:rFonts w:ascii="Arial" w:hAnsi="Arial" w:cs="Arial"/>
          <w:sz w:val="24"/>
          <w:szCs w:val="24"/>
        </w:rPr>
        <w:tab/>
      </w:r>
    </w:p>
    <w:p w14:paraId="16653B0F" w14:textId="77777777" w:rsidR="00153421" w:rsidRDefault="00153421" w:rsidP="003E645C">
      <w:pPr>
        <w:spacing w:after="20"/>
        <w:rPr>
          <w:rFonts w:ascii="Arial" w:hAnsi="Arial" w:cs="Arial"/>
          <w:b/>
          <w:sz w:val="32"/>
          <w:szCs w:val="24"/>
        </w:rPr>
      </w:pPr>
    </w:p>
    <w:p w14:paraId="44977EB3" w14:textId="77777777" w:rsidR="00FD096B" w:rsidRPr="00FD096B" w:rsidRDefault="00FD096B" w:rsidP="003E645C">
      <w:pPr>
        <w:spacing w:after="20"/>
        <w:rPr>
          <w:rFonts w:ascii="Arial" w:hAnsi="Arial" w:cs="Arial"/>
          <w:sz w:val="32"/>
          <w:szCs w:val="24"/>
        </w:rPr>
      </w:pPr>
      <w:r>
        <w:rPr>
          <w:rFonts w:ascii="Arial" w:hAnsi="Arial" w:cs="Arial"/>
          <w:b/>
          <w:sz w:val="32"/>
          <w:szCs w:val="24"/>
        </w:rPr>
        <w:tab/>
      </w:r>
    </w:p>
    <w:p w14:paraId="02E4611D" w14:textId="77777777" w:rsidR="00153421" w:rsidRDefault="00153421" w:rsidP="003E645C">
      <w:pPr>
        <w:spacing w:after="20"/>
        <w:rPr>
          <w:rFonts w:ascii="Arial" w:hAnsi="Arial" w:cs="Arial"/>
          <w:b/>
          <w:sz w:val="32"/>
          <w:szCs w:val="24"/>
        </w:rPr>
      </w:pPr>
    </w:p>
    <w:p w14:paraId="0E6E3EF9" w14:textId="77777777" w:rsidR="00153421" w:rsidRDefault="00153421" w:rsidP="003E645C">
      <w:pPr>
        <w:spacing w:after="20"/>
        <w:rPr>
          <w:rFonts w:ascii="Arial" w:hAnsi="Arial" w:cs="Arial"/>
          <w:b/>
          <w:sz w:val="32"/>
          <w:szCs w:val="24"/>
        </w:rPr>
      </w:pPr>
    </w:p>
    <w:p w14:paraId="36729B18" w14:textId="77777777" w:rsidR="00153421" w:rsidRDefault="00153421" w:rsidP="003E645C">
      <w:pPr>
        <w:spacing w:after="20"/>
        <w:rPr>
          <w:rFonts w:ascii="Arial" w:hAnsi="Arial" w:cs="Arial"/>
          <w:b/>
          <w:sz w:val="32"/>
          <w:szCs w:val="24"/>
        </w:rPr>
      </w:pPr>
    </w:p>
    <w:p w14:paraId="65B4C0E2" w14:textId="77777777" w:rsidR="00153421" w:rsidRDefault="00153421" w:rsidP="003E645C">
      <w:pPr>
        <w:spacing w:after="20"/>
        <w:rPr>
          <w:rFonts w:ascii="Arial" w:hAnsi="Arial" w:cs="Arial"/>
          <w:b/>
          <w:sz w:val="32"/>
          <w:szCs w:val="24"/>
        </w:rPr>
      </w:pPr>
    </w:p>
    <w:p w14:paraId="62587DC9" w14:textId="77777777" w:rsidR="00153421" w:rsidRDefault="00153421" w:rsidP="003E645C">
      <w:pPr>
        <w:spacing w:after="20"/>
        <w:rPr>
          <w:rFonts w:ascii="Arial" w:hAnsi="Arial" w:cs="Arial"/>
          <w:b/>
          <w:sz w:val="32"/>
          <w:szCs w:val="24"/>
        </w:rPr>
      </w:pPr>
    </w:p>
    <w:p w14:paraId="77DE6022" w14:textId="77777777" w:rsidR="00153421" w:rsidRDefault="00153421" w:rsidP="003E645C">
      <w:pPr>
        <w:spacing w:after="20"/>
        <w:rPr>
          <w:rFonts w:ascii="Arial" w:hAnsi="Arial" w:cs="Arial"/>
          <w:b/>
          <w:sz w:val="32"/>
          <w:szCs w:val="24"/>
        </w:rPr>
      </w:pPr>
    </w:p>
    <w:p w14:paraId="291AE992" w14:textId="77777777" w:rsidR="00153421" w:rsidRDefault="00153421" w:rsidP="003E645C">
      <w:pPr>
        <w:spacing w:after="20"/>
        <w:rPr>
          <w:rFonts w:ascii="Arial" w:hAnsi="Arial" w:cs="Arial"/>
          <w:b/>
          <w:sz w:val="32"/>
          <w:szCs w:val="24"/>
        </w:rPr>
      </w:pPr>
    </w:p>
    <w:p w14:paraId="087F4B34" w14:textId="77777777" w:rsidR="00153421" w:rsidRDefault="00153421" w:rsidP="003E645C">
      <w:pPr>
        <w:spacing w:after="20"/>
        <w:rPr>
          <w:rFonts w:ascii="Arial" w:hAnsi="Arial" w:cs="Arial"/>
          <w:b/>
          <w:sz w:val="32"/>
          <w:szCs w:val="24"/>
        </w:rPr>
      </w:pPr>
    </w:p>
    <w:p w14:paraId="1674B01B" w14:textId="77777777" w:rsidR="00153421" w:rsidRDefault="00153421" w:rsidP="003E645C">
      <w:pPr>
        <w:spacing w:after="20"/>
        <w:rPr>
          <w:rFonts w:ascii="Arial" w:hAnsi="Arial" w:cs="Arial"/>
          <w:b/>
          <w:sz w:val="32"/>
          <w:szCs w:val="24"/>
        </w:rPr>
      </w:pPr>
    </w:p>
    <w:p w14:paraId="1594C7B7" w14:textId="77777777" w:rsidR="00153421" w:rsidRDefault="00153421" w:rsidP="003E645C">
      <w:pPr>
        <w:spacing w:after="20"/>
        <w:rPr>
          <w:rFonts w:ascii="Arial" w:hAnsi="Arial" w:cs="Arial"/>
          <w:b/>
          <w:sz w:val="32"/>
          <w:szCs w:val="24"/>
        </w:rPr>
      </w:pPr>
    </w:p>
    <w:p w14:paraId="07BE6B09" w14:textId="77777777" w:rsidR="00153421" w:rsidRDefault="00153421" w:rsidP="003E645C">
      <w:pPr>
        <w:spacing w:after="20"/>
        <w:rPr>
          <w:rFonts w:ascii="Arial" w:hAnsi="Arial" w:cs="Arial"/>
          <w:b/>
          <w:sz w:val="32"/>
          <w:szCs w:val="24"/>
        </w:rPr>
      </w:pPr>
    </w:p>
    <w:p w14:paraId="2F1CEA8C" w14:textId="77777777" w:rsidR="00153421" w:rsidRDefault="00153421" w:rsidP="003E645C">
      <w:pPr>
        <w:spacing w:after="20"/>
        <w:rPr>
          <w:rFonts w:ascii="Arial" w:hAnsi="Arial" w:cs="Arial"/>
          <w:b/>
          <w:sz w:val="32"/>
          <w:szCs w:val="24"/>
        </w:rPr>
      </w:pPr>
    </w:p>
    <w:p w14:paraId="035ED222" w14:textId="77777777" w:rsidR="009D727D" w:rsidRDefault="009D727D">
      <w:pPr>
        <w:rPr>
          <w:rFonts w:ascii="Arial" w:hAnsi="Arial" w:cs="Arial"/>
          <w:b/>
          <w:sz w:val="32"/>
          <w:szCs w:val="24"/>
        </w:rPr>
      </w:pPr>
    </w:p>
    <w:p w14:paraId="67B00A96" w14:textId="77777777" w:rsidR="009D727D" w:rsidRDefault="009D727D">
      <w:pPr>
        <w:rPr>
          <w:rFonts w:ascii="Arial" w:hAnsi="Arial" w:cs="Arial"/>
          <w:b/>
          <w:sz w:val="32"/>
          <w:szCs w:val="24"/>
        </w:rPr>
      </w:pPr>
    </w:p>
    <w:p w14:paraId="67930B16" w14:textId="77777777" w:rsidR="009D727D" w:rsidRDefault="009D727D">
      <w:pPr>
        <w:rPr>
          <w:rFonts w:ascii="Arial" w:hAnsi="Arial" w:cs="Arial"/>
          <w:b/>
          <w:sz w:val="32"/>
          <w:szCs w:val="24"/>
        </w:rPr>
      </w:pPr>
    </w:p>
    <w:p w14:paraId="0F1D28BB" w14:textId="77777777" w:rsidR="009D727D" w:rsidRDefault="009D727D">
      <w:pPr>
        <w:rPr>
          <w:rFonts w:ascii="Arial" w:hAnsi="Arial" w:cs="Arial"/>
          <w:b/>
          <w:sz w:val="32"/>
          <w:szCs w:val="24"/>
        </w:rPr>
      </w:pPr>
    </w:p>
    <w:p w14:paraId="6CB04A53" w14:textId="77777777" w:rsidR="009D727D" w:rsidRDefault="009D727D" w:rsidP="009D727D">
      <w:pPr>
        <w:rPr>
          <w:rFonts w:ascii="Arial" w:hAnsi="Arial" w:cs="Arial"/>
          <w:b/>
          <w:sz w:val="32"/>
          <w:szCs w:val="24"/>
        </w:rPr>
      </w:pPr>
    </w:p>
    <w:p w14:paraId="42203B6D" w14:textId="77777777" w:rsidR="009D727D" w:rsidRDefault="009D727D" w:rsidP="009D727D">
      <w:pPr>
        <w:rPr>
          <w:rFonts w:ascii="Arial" w:hAnsi="Arial" w:cs="Arial"/>
          <w:b/>
          <w:sz w:val="32"/>
          <w:szCs w:val="24"/>
        </w:rPr>
      </w:pPr>
    </w:p>
    <w:p w14:paraId="6994A660" w14:textId="77777777" w:rsidR="009D727D" w:rsidRDefault="009D727D" w:rsidP="009D727D">
      <w:pPr>
        <w:rPr>
          <w:rFonts w:ascii="Arial" w:hAnsi="Arial" w:cs="Arial"/>
          <w:b/>
          <w:sz w:val="32"/>
          <w:szCs w:val="24"/>
        </w:rPr>
      </w:pPr>
    </w:p>
    <w:p w14:paraId="06BFB2A8" w14:textId="77777777" w:rsidR="009D727D" w:rsidRDefault="009D727D" w:rsidP="009D727D">
      <w:pPr>
        <w:rPr>
          <w:rFonts w:ascii="Arial" w:hAnsi="Arial" w:cs="Arial"/>
          <w:b/>
          <w:sz w:val="32"/>
          <w:szCs w:val="24"/>
        </w:rPr>
      </w:pPr>
    </w:p>
    <w:p w14:paraId="163AF27E" w14:textId="77777777" w:rsidR="004B4B45" w:rsidRDefault="004B4B45" w:rsidP="009D727D">
      <w:pPr>
        <w:rPr>
          <w:rFonts w:ascii="Arial" w:hAnsi="Arial" w:cs="Arial"/>
          <w:b/>
          <w:sz w:val="32"/>
          <w:szCs w:val="24"/>
        </w:rPr>
      </w:pPr>
    </w:p>
    <w:p w14:paraId="0436F501" w14:textId="77777777" w:rsidR="004B4B45" w:rsidRDefault="004B4B45" w:rsidP="009D727D">
      <w:pPr>
        <w:rPr>
          <w:rFonts w:ascii="Arial" w:hAnsi="Arial" w:cs="Arial"/>
          <w:b/>
          <w:sz w:val="32"/>
          <w:szCs w:val="24"/>
        </w:rPr>
      </w:pPr>
    </w:p>
    <w:p w14:paraId="1E0608F5" w14:textId="77777777" w:rsidR="004B4B45" w:rsidRDefault="004B4B45" w:rsidP="009D727D">
      <w:pPr>
        <w:rPr>
          <w:rFonts w:ascii="Arial" w:hAnsi="Arial" w:cs="Arial"/>
          <w:b/>
          <w:sz w:val="32"/>
          <w:szCs w:val="24"/>
        </w:rPr>
      </w:pPr>
    </w:p>
    <w:p w14:paraId="08AB4740" w14:textId="77777777" w:rsidR="004B4B45" w:rsidRDefault="004B4B45" w:rsidP="009D727D">
      <w:pPr>
        <w:rPr>
          <w:rFonts w:ascii="Arial" w:hAnsi="Arial" w:cs="Arial"/>
          <w:b/>
          <w:sz w:val="32"/>
          <w:szCs w:val="24"/>
        </w:rPr>
      </w:pPr>
    </w:p>
    <w:p w14:paraId="63CB5D68" w14:textId="77777777" w:rsidR="004B4B45" w:rsidRDefault="004B4B45" w:rsidP="009D727D">
      <w:pPr>
        <w:rPr>
          <w:rFonts w:ascii="Arial" w:hAnsi="Arial" w:cs="Arial"/>
          <w:b/>
          <w:sz w:val="32"/>
          <w:szCs w:val="24"/>
        </w:rPr>
        <w:sectPr w:rsidR="004B4B45" w:rsidSect="00AB1FC8">
          <w:headerReference w:type="default" r:id="rId41"/>
          <w:footerReference w:type="first" r:id="rId42"/>
          <w:pgSz w:w="11906" w:h="16838"/>
          <w:pgMar w:top="1418" w:right="1134" w:bottom="1418" w:left="1134" w:header="709" w:footer="709" w:gutter="0"/>
          <w:cols w:space="708"/>
          <w:titlePg/>
          <w:docGrid w:linePitch="360"/>
        </w:sectPr>
      </w:pPr>
    </w:p>
    <w:p w14:paraId="03357B3A" w14:textId="135B5BC9" w:rsidR="009D727D" w:rsidRDefault="004645C9" w:rsidP="00350A7D">
      <w:pPr>
        <w:pStyle w:val="Ttulo2"/>
        <w:rPr>
          <w:rFonts w:ascii="Arial" w:hAnsi="Arial" w:cs="Arial"/>
          <w:b/>
          <w:color w:val="000000" w:themeColor="text1"/>
          <w:sz w:val="32"/>
          <w:szCs w:val="24"/>
        </w:rPr>
      </w:pPr>
      <w:bookmarkStart w:id="73" w:name="_Toc465621245"/>
      <w:r>
        <w:rPr>
          <w:rFonts w:ascii="Arial" w:hAnsi="Arial" w:cs="Arial"/>
          <w:b/>
          <w:color w:val="000000" w:themeColor="text1"/>
          <w:sz w:val="32"/>
          <w:szCs w:val="24"/>
        </w:rPr>
        <w:lastRenderedPageBreak/>
        <w:t>Capítulo 4:</w:t>
      </w:r>
      <w:r w:rsidR="009D727D" w:rsidRPr="00350A7D">
        <w:rPr>
          <w:rFonts w:ascii="Arial" w:hAnsi="Arial" w:cs="Arial"/>
          <w:b/>
          <w:color w:val="000000" w:themeColor="text1"/>
          <w:sz w:val="32"/>
          <w:szCs w:val="24"/>
        </w:rPr>
        <w:t xml:space="preserve"> Interface </w:t>
      </w:r>
      <w:r w:rsidR="00971221" w:rsidRPr="00350A7D">
        <w:rPr>
          <w:rFonts w:ascii="Arial" w:hAnsi="Arial" w:cs="Arial"/>
          <w:b/>
          <w:color w:val="000000" w:themeColor="text1"/>
          <w:sz w:val="32"/>
          <w:szCs w:val="24"/>
        </w:rPr>
        <w:t>c</w:t>
      </w:r>
      <w:r w:rsidR="006D08F2" w:rsidRPr="00350A7D">
        <w:rPr>
          <w:rFonts w:ascii="Arial" w:hAnsi="Arial" w:cs="Arial"/>
          <w:b/>
          <w:color w:val="000000" w:themeColor="text1"/>
          <w:sz w:val="32"/>
          <w:szCs w:val="24"/>
        </w:rPr>
        <w:t xml:space="preserve">onversor ADC - </w:t>
      </w:r>
      <w:r w:rsidR="009D727D" w:rsidRPr="00350A7D">
        <w:rPr>
          <w:rFonts w:ascii="Arial" w:hAnsi="Arial" w:cs="Arial"/>
          <w:b/>
          <w:color w:val="000000" w:themeColor="text1"/>
          <w:sz w:val="32"/>
          <w:szCs w:val="24"/>
        </w:rPr>
        <w:t xml:space="preserve">FPGA – </w:t>
      </w:r>
      <w:r w:rsidR="00885018" w:rsidRPr="00350A7D">
        <w:rPr>
          <w:rFonts w:ascii="Arial" w:hAnsi="Arial" w:cs="Arial"/>
          <w:b/>
          <w:color w:val="000000" w:themeColor="text1"/>
          <w:sz w:val="32"/>
          <w:szCs w:val="24"/>
        </w:rPr>
        <w:t>EZ USB FX3</w:t>
      </w:r>
      <w:r w:rsidR="009D727D" w:rsidRPr="00350A7D">
        <w:rPr>
          <w:rFonts w:ascii="Arial" w:hAnsi="Arial" w:cs="Arial"/>
          <w:b/>
          <w:color w:val="000000" w:themeColor="text1"/>
          <w:sz w:val="32"/>
          <w:szCs w:val="24"/>
        </w:rPr>
        <w:t xml:space="preserve"> – USB</w:t>
      </w:r>
      <w:bookmarkEnd w:id="73"/>
    </w:p>
    <w:p w14:paraId="4EB1D8C5" w14:textId="3F840B1F" w:rsidR="00CA204F" w:rsidRDefault="00CA204F" w:rsidP="00CA204F"/>
    <w:p w14:paraId="41EF108D" w14:textId="3486C470" w:rsidR="00675949" w:rsidRDefault="00675949" w:rsidP="00CA204F">
      <w:pPr>
        <w:rPr>
          <w:rFonts w:ascii="Arial" w:hAnsi="Arial" w:cs="Arial"/>
          <w:sz w:val="24"/>
          <w:szCs w:val="24"/>
        </w:rPr>
      </w:pPr>
      <w:r>
        <w:rPr>
          <w:rFonts w:ascii="Arial" w:hAnsi="Arial" w:cs="Arial"/>
          <w:sz w:val="24"/>
          <w:szCs w:val="24"/>
        </w:rPr>
        <w:tab/>
      </w:r>
      <w:r w:rsidR="00CA204F">
        <w:rPr>
          <w:rFonts w:ascii="Arial" w:hAnsi="Arial" w:cs="Arial"/>
          <w:sz w:val="24"/>
          <w:szCs w:val="24"/>
        </w:rPr>
        <w:t xml:space="preserve">En la </w:t>
      </w:r>
      <w:r w:rsidR="004645C9" w:rsidRPr="004645C9">
        <w:rPr>
          <w:rFonts w:ascii="Arial" w:hAnsi="Arial" w:cs="Arial"/>
          <w:sz w:val="24"/>
          <w:szCs w:val="24"/>
        </w:rPr>
        <w:fldChar w:fldCharType="begin"/>
      </w:r>
      <w:r w:rsidR="004645C9" w:rsidRPr="004645C9">
        <w:rPr>
          <w:rFonts w:ascii="Arial" w:hAnsi="Arial" w:cs="Arial"/>
          <w:sz w:val="24"/>
          <w:szCs w:val="24"/>
        </w:rPr>
        <w:instrText xml:space="preserve"> REF _Ref465463346 \h  \* MERGEFORMAT </w:instrText>
      </w:r>
      <w:r w:rsidR="004645C9" w:rsidRPr="004645C9">
        <w:rPr>
          <w:rFonts w:ascii="Arial" w:hAnsi="Arial" w:cs="Arial"/>
          <w:sz w:val="24"/>
          <w:szCs w:val="24"/>
        </w:rPr>
      </w:r>
      <w:r w:rsidR="004645C9"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26</w:t>
      </w:r>
      <w:r w:rsidR="004645C9" w:rsidRPr="004645C9">
        <w:rPr>
          <w:rFonts w:ascii="Arial" w:hAnsi="Arial" w:cs="Arial"/>
          <w:sz w:val="24"/>
          <w:szCs w:val="24"/>
        </w:rPr>
        <w:fldChar w:fldCharType="end"/>
      </w:r>
      <w:r w:rsidR="004645C9">
        <w:rPr>
          <w:rFonts w:ascii="Arial" w:hAnsi="Arial" w:cs="Arial"/>
          <w:sz w:val="24"/>
          <w:szCs w:val="24"/>
        </w:rPr>
        <w:t xml:space="preserve"> </w:t>
      </w:r>
      <w:r w:rsidR="00CA204F" w:rsidRPr="00CA204F">
        <w:rPr>
          <w:rFonts w:ascii="Arial" w:hAnsi="Arial" w:cs="Arial"/>
          <w:b/>
          <w:sz w:val="24"/>
          <w:szCs w:val="24"/>
        </w:rPr>
        <w:fldChar w:fldCharType="begin"/>
      </w:r>
      <w:r w:rsidR="00CA204F" w:rsidRPr="00CA204F">
        <w:rPr>
          <w:rFonts w:ascii="Arial" w:hAnsi="Arial" w:cs="Arial"/>
          <w:b/>
          <w:sz w:val="24"/>
          <w:szCs w:val="24"/>
        </w:rPr>
        <w:instrText xml:space="preserve"> REF _Ref465369773 \h  \* MERGEFORMAT </w:instrText>
      </w:r>
      <w:r w:rsidR="00CA204F" w:rsidRPr="00CA204F">
        <w:rPr>
          <w:rFonts w:ascii="Arial" w:hAnsi="Arial" w:cs="Arial"/>
          <w:b/>
          <w:sz w:val="24"/>
          <w:szCs w:val="24"/>
        </w:rPr>
      </w:r>
      <w:r w:rsidR="00CA204F" w:rsidRPr="00CA204F">
        <w:rPr>
          <w:rFonts w:ascii="Arial" w:hAnsi="Arial" w:cs="Arial"/>
          <w:b/>
          <w:sz w:val="24"/>
          <w:szCs w:val="24"/>
        </w:rPr>
        <w:fldChar w:fldCharType="end"/>
      </w:r>
      <w:r w:rsidR="00CA204F">
        <w:rPr>
          <w:rFonts w:ascii="Arial" w:hAnsi="Arial" w:cs="Arial"/>
          <w:sz w:val="24"/>
          <w:szCs w:val="24"/>
        </w:rPr>
        <w:t>se observa el diagrama de bloques de la interface que se explica en este capítulo.</w:t>
      </w:r>
    </w:p>
    <w:p w14:paraId="253C1167" w14:textId="77777777" w:rsidR="00675949" w:rsidRDefault="00675949" w:rsidP="00675949">
      <w:pPr>
        <w:keepNext/>
        <w:jc w:val="center"/>
      </w:pPr>
      <w:r>
        <w:rPr>
          <w:rFonts w:ascii="Arial" w:hAnsi="Arial" w:cs="Arial"/>
          <w:noProof/>
          <w:sz w:val="24"/>
          <w:szCs w:val="24"/>
          <w:lang w:val="es-ES" w:eastAsia="es-ES"/>
        </w:rPr>
        <w:drawing>
          <wp:inline distT="0" distB="0" distL="0" distR="0" wp14:anchorId="63E5AA22" wp14:editId="0B4D3FC2">
            <wp:extent cx="6115050" cy="4105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4105275"/>
                    </a:xfrm>
                    <a:prstGeom prst="rect">
                      <a:avLst/>
                    </a:prstGeom>
                    <a:noFill/>
                    <a:ln>
                      <a:noFill/>
                    </a:ln>
                  </pic:spPr>
                </pic:pic>
              </a:graphicData>
            </a:graphic>
          </wp:inline>
        </w:drawing>
      </w:r>
    </w:p>
    <w:p w14:paraId="23FC2C9A" w14:textId="032B3E32" w:rsidR="00675949" w:rsidRDefault="00675949" w:rsidP="00675949">
      <w:pPr>
        <w:pStyle w:val="Descripcin"/>
        <w:jc w:val="center"/>
      </w:pPr>
      <w:bookmarkStart w:id="74" w:name="_Ref465463346"/>
      <w:bookmarkStart w:id="75" w:name="_Toc465465582"/>
      <w:r>
        <w:t xml:space="preserve">Figura </w:t>
      </w:r>
      <w:r>
        <w:fldChar w:fldCharType="begin"/>
      </w:r>
      <w:r>
        <w:instrText xml:space="preserve"> SEQ Figura \* ARABIC </w:instrText>
      </w:r>
      <w:r>
        <w:fldChar w:fldCharType="separate"/>
      </w:r>
      <w:r w:rsidR="003F5D41">
        <w:rPr>
          <w:noProof/>
        </w:rPr>
        <w:t>26</w:t>
      </w:r>
      <w:r>
        <w:fldChar w:fldCharType="end"/>
      </w:r>
      <w:bookmarkEnd w:id="74"/>
      <w:r>
        <w:t>: Diagrama de bloques de interface ADC -FPGA - EZ USB FX3 – USB</w:t>
      </w:r>
      <w:bookmarkEnd w:id="75"/>
    </w:p>
    <w:p w14:paraId="6F62FF3D" w14:textId="77777777" w:rsidR="00675949" w:rsidRPr="00675949" w:rsidRDefault="00675949" w:rsidP="00675949"/>
    <w:p w14:paraId="6301E540" w14:textId="69ED0DBC" w:rsidR="006D08F2" w:rsidRPr="00350A7D" w:rsidRDefault="004645C9" w:rsidP="00350A7D">
      <w:pPr>
        <w:pStyle w:val="Ttulo3"/>
        <w:rPr>
          <w:rFonts w:ascii="Arial" w:hAnsi="Arial" w:cs="Arial"/>
          <w:b/>
          <w:color w:val="000000" w:themeColor="text1"/>
          <w:sz w:val="28"/>
        </w:rPr>
      </w:pPr>
      <w:bookmarkStart w:id="76" w:name="_Toc465621246"/>
      <w:r>
        <w:rPr>
          <w:rFonts w:ascii="Arial" w:hAnsi="Arial" w:cs="Arial"/>
          <w:b/>
          <w:color w:val="000000" w:themeColor="text1"/>
          <w:sz w:val="28"/>
        </w:rPr>
        <w:t>4.1</w:t>
      </w:r>
      <w:r w:rsidR="006D08F2" w:rsidRPr="00350A7D">
        <w:rPr>
          <w:rFonts w:ascii="Arial" w:hAnsi="Arial" w:cs="Arial"/>
          <w:b/>
          <w:color w:val="000000" w:themeColor="text1"/>
          <w:sz w:val="28"/>
        </w:rPr>
        <w:t xml:space="preserve"> Interface FIFO Esclavo</w:t>
      </w:r>
      <w:bookmarkEnd w:id="76"/>
    </w:p>
    <w:p w14:paraId="5AC4ADC7" w14:textId="4F0388B7" w:rsidR="006D08F2" w:rsidRDefault="006D08F2" w:rsidP="002269B4">
      <w:pPr>
        <w:spacing w:after="20"/>
        <w:jc w:val="both"/>
        <w:rPr>
          <w:rFonts w:ascii="Arial" w:hAnsi="Arial" w:cs="Arial"/>
          <w:sz w:val="24"/>
          <w:szCs w:val="24"/>
        </w:rPr>
      </w:pPr>
    </w:p>
    <w:p w14:paraId="464B89DA" w14:textId="697AD250" w:rsidR="001E7891" w:rsidRDefault="006D08F2" w:rsidP="002269B4">
      <w:pPr>
        <w:spacing w:after="20"/>
        <w:jc w:val="both"/>
        <w:rPr>
          <w:rFonts w:ascii="Arial" w:hAnsi="Arial" w:cs="Arial"/>
          <w:sz w:val="24"/>
          <w:szCs w:val="24"/>
        </w:rPr>
      </w:pPr>
      <w:r>
        <w:rPr>
          <w:rFonts w:ascii="Arial" w:hAnsi="Arial" w:cs="Arial"/>
          <w:sz w:val="24"/>
          <w:szCs w:val="24"/>
        </w:rPr>
        <w:tab/>
        <w:t>Para realizar la comunicación del microcontrolador con el FPGA</w:t>
      </w:r>
      <w:r w:rsidR="00C04657">
        <w:rPr>
          <w:rFonts w:ascii="Arial" w:hAnsi="Arial" w:cs="Arial"/>
          <w:sz w:val="24"/>
          <w:szCs w:val="24"/>
        </w:rPr>
        <w:t>,</w:t>
      </w:r>
      <w:r>
        <w:rPr>
          <w:rFonts w:ascii="Arial" w:hAnsi="Arial" w:cs="Arial"/>
          <w:sz w:val="24"/>
          <w:szCs w:val="24"/>
        </w:rPr>
        <w:t xml:space="preserve"> </w:t>
      </w:r>
      <w:r w:rsidR="00C04657">
        <w:rPr>
          <w:rFonts w:ascii="Arial" w:hAnsi="Arial" w:cs="Arial"/>
          <w:sz w:val="24"/>
          <w:szCs w:val="24"/>
        </w:rPr>
        <w:t>el cual</w:t>
      </w:r>
      <w:r>
        <w:rPr>
          <w:rFonts w:ascii="Arial" w:hAnsi="Arial" w:cs="Arial"/>
          <w:sz w:val="24"/>
          <w:szCs w:val="24"/>
        </w:rPr>
        <w:t xml:space="preserve"> enviar</w:t>
      </w:r>
      <w:r w:rsidR="00C700DA">
        <w:rPr>
          <w:rFonts w:ascii="Arial" w:hAnsi="Arial" w:cs="Arial"/>
          <w:sz w:val="24"/>
          <w:szCs w:val="24"/>
        </w:rPr>
        <w:t>á</w:t>
      </w:r>
      <w:r>
        <w:rPr>
          <w:rFonts w:ascii="Arial" w:hAnsi="Arial" w:cs="Arial"/>
          <w:sz w:val="24"/>
          <w:szCs w:val="24"/>
        </w:rPr>
        <w:t xml:space="preserve"> los datos</w:t>
      </w:r>
      <w:r w:rsidR="00C04657">
        <w:rPr>
          <w:rFonts w:ascii="Arial" w:hAnsi="Arial" w:cs="Arial"/>
          <w:sz w:val="24"/>
          <w:szCs w:val="24"/>
        </w:rPr>
        <w:t xml:space="preserve"> que tome desde el conversor</w:t>
      </w:r>
      <w:r>
        <w:rPr>
          <w:rFonts w:ascii="Arial" w:hAnsi="Arial" w:cs="Arial"/>
          <w:sz w:val="24"/>
          <w:szCs w:val="24"/>
        </w:rPr>
        <w:t xml:space="preserve">, </w:t>
      </w:r>
      <w:r w:rsidR="00C04657">
        <w:rPr>
          <w:rFonts w:ascii="Arial" w:hAnsi="Arial" w:cs="Arial"/>
          <w:sz w:val="24"/>
          <w:szCs w:val="24"/>
        </w:rPr>
        <w:t xml:space="preserve">se </w:t>
      </w:r>
      <w:r w:rsidR="0058037C">
        <w:rPr>
          <w:rFonts w:ascii="Arial" w:hAnsi="Arial" w:cs="Arial"/>
          <w:sz w:val="24"/>
          <w:szCs w:val="24"/>
        </w:rPr>
        <w:t>partió</w:t>
      </w:r>
      <w:r w:rsidR="00C04657">
        <w:rPr>
          <w:rFonts w:ascii="Arial" w:hAnsi="Arial" w:cs="Arial"/>
          <w:sz w:val="24"/>
          <w:szCs w:val="24"/>
        </w:rPr>
        <w:t xml:space="preserve"> de</w:t>
      </w:r>
      <w:r>
        <w:rPr>
          <w:rFonts w:ascii="Arial" w:hAnsi="Arial" w:cs="Arial"/>
          <w:sz w:val="24"/>
          <w:szCs w:val="24"/>
        </w:rPr>
        <w:t xml:space="preserve"> </w:t>
      </w:r>
      <w:r w:rsidR="00C04657">
        <w:rPr>
          <w:rFonts w:ascii="Arial" w:hAnsi="Arial" w:cs="Arial"/>
          <w:sz w:val="24"/>
          <w:szCs w:val="24"/>
        </w:rPr>
        <w:t xml:space="preserve">una interface típicamente usada para estas aplicaciones </w:t>
      </w:r>
      <w:r w:rsidR="00B7662B">
        <w:rPr>
          <w:rFonts w:ascii="Arial" w:hAnsi="Arial" w:cs="Arial"/>
          <w:sz w:val="24"/>
          <w:szCs w:val="24"/>
        </w:rPr>
        <w:t xml:space="preserve">propietaria de Cypress, </w:t>
      </w:r>
      <w:r w:rsidR="00C04657">
        <w:rPr>
          <w:rFonts w:ascii="Arial" w:hAnsi="Arial" w:cs="Arial"/>
          <w:sz w:val="24"/>
          <w:szCs w:val="24"/>
        </w:rPr>
        <w:t xml:space="preserve">en donde se debe implementar una comunicación Micro-FPGA. </w:t>
      </w:r>
    </w:p>
    <w:p w14:paraId="5AF452E0" w14:textId="52161BAC" w:rsidR="001E7891" w:rsidRDefault="001E7891" w:rsidP="002269B4">
      <w:pPr>
        <w:spacing w:after="20"/>
        <w:jc w:val="both"/>
        <w:rPr>
          <w:rFonts w:ascii="Arial" w:hAnsi="Arial" w:cs="Arial"/>
          <w:sz w:val="24"/>
          <w:szCs w:val="24"/>
        </w:rPr>
      </w:pPr>
      <w:r>
        <w:rPr>
          <w:rFonts w:ascii="Arial" w:hAnsi="Arial" w:cs="Arial"/>
          <w:sz w:val="24"/>
          <w:szCs w:val="24"/>
        </w:rPr>
        <w:tab/>
      </w:r>
    </w:p>
    <w:p w14:paraId="6A1C3DAE" w14:textId="4F06DF7A" w:rsidR="006D08F2" w:rsidRDefault="001E7891" w:rsidP="002269B4">
      <w:pPr>
        <w:spacing w:after="20"/>
        <w:jc w:val="both"/>
        <w:rPr>
          <w:rFonts w:ascii="Arial" w:hAnsi="Arial" w:cs="Arial"/>
          <w:sz w:val="24"/>
          <w:szCs w:val="24"/>
        </w:rPr>
      </w:pPr>
      <w:r>
        <w:rPr>
          <w:rFonts w:ascii="Arial" w:hAnsi="Arial" w:cs="Arial"/>
          <w:sz w:val="24"/>
          <w:szCs w:val="24"/>
        </w:rPr>
        <w:tab/>
      </w:r>
      <w:r w:rsidR="00C04657">
        <w:rPr>
          <w:rFonts w:ascii="Arial" w:hAnsi="Arial" w:cs="Arial"/>
          <w:sz w:val="24"/>
          <w:szCs w:val="24"/>
        </w:rPr>
        <w:t xml:space="preserve">Cypress en la nota de aplicación </w:t>
      </w:r>
      <w:r w:rsidR="00C04657" w:rsidRPr="00C04657">
        <w:rPr>
          <w:rFonts w:ascii="Arial" w:hAnsi="Arial" w:cs="Arial"/>
          <w:i/>
          <w:sz w:val="24"/>
          <w:szCs w:val="24"/>
        </w:rPr>
        <w:t>AN 65974</w:t>
      </w:r>
      <w:r>
        <w:rPr>
          <w:rFonts w:ascii="Arial" w:hAnsi="Arial" w:cs="Arial"/>
          <w:i/>
          <w:sz w:val="24"/>
          <w:szCs w:val="24"/>
        </w:rPr>
        <w:t>,</w:t>
      </w:r>
      <w:r w:rsidR="00C04657">
        <w:rPr>
          <w:rFonts w:ascii="Arial" w:hAnsi="Arial" w:cs="Arial"/>
          <w:sz w:val="24"/>
          <w:szCs w:val="24"/>
        </w:rPr>
        <w:t xml:space="preserve"> que se puede buscar en la </w:t>
      </w:r>
      <w:r>
        <w:rPr>
          <w:rFonts w:ascii="Arial" w:hAnsi="Arial" w:cs="Arial"/>
          <w:sz w:val="24"/>
          <w:szCs w:val="24"/>
        </w:rPr>
        <w:t>página</w:t>
      </w:r>
      <w:r w:rsidR="00C04657">
        <w:rPr>
          <w:rFonts w:ascii="Arial" w:hAnsi="Arial" w:cs="Arial"/>
          <w:sz w:val="24"/>
          <w:szCs w:val="24"/>
        </w:rPr>
        <w:t xml:space="preserve"> </w:t>
      </w:r>
      <w:hyperlink r:id="rId44" w:history="1">
        <w:r w:rsidR="00C04657" w:rsidRPr="003E1CDE">
          <w:rPr>
            <w:rStyle w:val="Hipervnculo"/>
            <w:rFonts w:ascii="Arial" w:hAnsi="Arial" w:cs="Arial"/>
            <w:sz w:val="24"/>
            <w:szCs w:val="24"/>
          </w:rPr>
          <w:t>www.cypress.com</w:t>
        </w:r>
      </w:hyperlink>
      <w:r w:rsidR="00C04657">
        <w:rPr>
          <w:rFonts w:ascii="Arial" w:hAnsi="Arial" w:cs="Arial"/>
          <w:sz w:val="24"/>
          <w:szCs w:val="24"/>
        </w:rPr>
        <w:t xml:space="preserve">, muestra cómo implementar la misma y adaptarla para diferentes aplicaciones. Se basa este </w:t>
      </w:r>
      <w:r w:rsidR="0058037C">
        <w:rPr>
          <w:rFonts w:ascii="Arial" w:hAnsi="Arial" w:cs="Arial"/>
          <w:sz w:val="24"/>
          <w:szCs w:val="24"/>
        </w:rPr>
        <w:t>capítulo</w:t>
      </w:r>
      <w:r w:rsidR="00C04657">
        <w:rPr>
          <w:rFonts w:ascii="Arial" w:hAnsi="Arial" w:cs="Arial"/>
          <w:sz w:val="24"/>
          <w:szCs w:val="24"/>
        </w:rPr>
        <w:t xml:space="preserve"> en la modificación y adaptación de la nota de aplicación a las necesidades del proyecto, </w:t>
      </w:r>
      <w:r w:rsidR="0058037C">
        <w:rPr>
          <w:rFonts w:ascii="Arial" w:hAnsi="Arial" w:cs="Arial"/>
          <w:sz w:val="24"/>
          <w:szCs w:val="24"/>
        </w:rPr>
        <w:t>así</w:t>
      </w:r>
      <w:r w:rsidR="00C04657">
        <w:rPr>
          <w:rFonts w:ascii="Arial" w:hAnsi="Arial" w:cs="Arial"/>
          <w:sz w:val="24"/>
          <w:szCs w:val="24"/>
        </w:rPr>
        <w:t xml:space="preserve"> como </w:t>
      </w:r>
      <w:r w:rsidR="0058037C">
        <w:rPr>
          <w:rFonts w:ascii="Arial" w:hAnsi="Arial" w:cs="Arial"/>
          <w:sz w:val="24"/>
          <w:szCs w:val="24"/>
        </w:rPr>
        <w:t>también</w:t>
      </w:r>
      <w:r w:rsidR="00C04657">
        <w:rPr>
          <w:rFonts w:ascii="Arial" w:hAnsi="Arial" w:cs="Arial"/>
          <w:sz w:val="24"/>
          <w:szCs w:val="24"/>
        </w:rPr>
        <w:t xml:space="preserve"> la creación de código VHDL para la toma de datos mediante el conversor ADC</w:t>
      </w:r>
      <w:r w:rsidR="00422D5C">
        <w:rPr>
          <w:rFonts w:ascii="Arial" w:hAnsi="Arial" w:cs="Arial"/>
          <w:sz w:val="24"/>
          <w:szCs w:val="24"/>
        </w:rPr>
        <w:t xml:space="preserve"> y la configuración y edición del código para el EZ USB FX3</w:t>
      </w:r>
      <w:r w:rsidR="00C04657">
        <w:rPr>
          <w:rFonts w:ascii="Arial" w:hAnsi="Arial" w:cs="Arial"/>
          <w:sz w:val="24"/>
          <w:szCs w:val="24"/>
        </w:rPr>
        <w:t>.</w:t>
      </w:r>
    </w:p>
    <w:p w14:paraId="5877220A" w14:textId="4FDEE1E7" w:rsidR="00C04657" w:rsidRDefault="00C04657" w:rsidP="002269B4">
      <w:pPr>
        <w:spacing w:after="20"/>
        <w:jc w:val="both"/>
        <w:rPr>
          <w:rFonts w:ascii="Arial" w:hAnsi="Arial" w:cs="Arial"/>
          <w:sz w:val="24"/>
          <w:szCs w:val="24"/>
        </w:rPr>
      </w:pPr>
    </w:p>
    <w:p w14:paraId="6D61ADB3" w14:textId="6BDE29B6" w:rsidR="001E7891" w:rsidRDefault="00C04657" w:rsidP="002269B4">
      <w:pPr>
        <w:spacing w:after="20"/>
        <w:jc w:val="both"/>
        <w:rPr>
          <w:rFonts w:ascii="Arial" w:hAnsi="Arial" w:cs="Arial"/>
          <w:sz w:val="24"/>
          <w:szCs w:val="24"/>
        </w:rPr>
      </w:pPr>
      <w:r>
        <w:rPr>
          <w:rFonts w:ascii="Arial" w:hAnsi="Arial" w:cs="Arial"/>
          <w:sz w:val="24"/>
          <w:szCs w:val="24"/>
        </w:rPr>
        <w:lastRenderedPageBreak/>
        <w:tab/>
        <w:t>La interface FIFO Esclavo, (F</w:t>
      </w:r>
      <w:r w:rsidR="00FE5B25">
        <w:rPr>
          <w:rFonts w:ascii="Arial" w:hAnsi="Arial" w:cs="Arial"/>
          <w:sz w:val="24"/>
          <w:szCs w:val="24"/>
        </w:rPr>
        <w:t>IFO</w:t>
      </w:r>
      <w:r>
        <w:rPr>
          <w:rFonts w:ascii="Arial" w:hAnsi="Arial" w:cs="Arial"/>
          <w:sz w:val="24"/>
          <w:szCs w:val="24"/>
        </w:rPr>
        <w:t xml:space="preserve">) de aquí en adelante, es una comunicación </w:t>
      </w:r>
      <w:r w:rsidR="001E7891">
        <w:rPr>
          <w:rFonts w:ascii="Arial" w:hAnsi="Arial" w:cs="Arial"/>
          <w:sz w:val="24"/>
          <w:szCs w:val="24"/>
        </w:rPr>
        <w:t xml:space="preserve">sincrónica paralela que permite transferencias de hasta 100Mhz. La misma, usa una de las características principales del EZ USB FX3, una Interface Paralela Programable (GPIF) la cual </w:t>
      </w:r>
      <w:r w:rsidR="00B7662B">
        <w:rPr>
          <w:rFonts w:ascii="Arial" w:hAnsi="Arial" w:cs="Arial"/>
          <w:sz w:val="24"/>
          <w:szCs w:val="24"/>
        </w:rPr>
        <w:t xml:space="preserve">es una máquina de estados programable, que </w:t>
      </w:r>
      <w:r w:rsidR="001E7891">
        <w:rPr>
          <w:rFonts w:ascii="Arial" w:hAnsi="Arial" w:cs="Arial"/>
          <w:sz w:val="24"/>
          <w:szCs w:val="24"/>
        </w:rPr>
        <w:t>permite una configuración flexible de entradas salidas con bus de datos</w:t>
      </w:r>
      <w:r w:rsidR="00EE1D0C">
        <w:rPr>
          <w:rFonts w:ascii="Arial" w:hAnsi="Arial" w:cs="Arial"/>
          <w:sz w:val="24"/>
          <w:szCs w:val="24"/>
        </w:rPr>
        <w:t xml:space="preserve"> paralelo de </w:t>
      </w:r>
      <w:r w:rsidR="001E7891">
        <w:rPr>
          <w:rFonts w:ascii="Arial" w:hAnsi="Arial" w:cs="Arial"/>
          <w:sz w:val="24"/>
          <w:szCs w:val="24"/>
        </w:rPr>
        <w:t>16 y 32 bits, 14 señales de contr</w:t>
      </w:r>
      <w:r w:rsidR="00B7662B">
        <w:rPr>
          <w:rFonts w:ascii="Arial" w:hAnsi="Arial" w:cs="Arial"/>
          <w:sz w:val="24"/>
          <w:szCs w:val="24"/>
        </w:rPr>
        <w:t xml:space="preserve">ol como banderas, </w:t>
      </w:r>
      <w:r w:rsidR="001E7891">
        <w:rPr>
          <w:rFonts w:ascii="Arial" w:hAnsi="Arial" w:cs="Arial"/>
          <w:sz w:val="24"/>
          <w:szCs w:val="24"/>
        </w:rPr>
        <w:t>dirección de envío</w:t>
      </w:r>
      <w:r w:rsidR="00B7662B">
        <w:rPr>
          <w:rFonts w:ascii="Arial" w:hAnsi="Arial" w:cs="Arial"/>
          <w:sz w:val="24"/>
          <w:szCs w:val="24"/>
        </w:rPr>
        <w:t xml:space="preserve"> de entrada y salida,</w:t>
      </w:r>
      <w:r w:rsidR="001E7891">
        <w:rPr>
          <w:rFonts w:ascii="Arial" w:hAnsi="Arial" w:cs="Arial"/>
          <w:sz w:val="24"/>
          <w:szCs w:val="24"/>
        </w:rPr>
        <w:t xml:space="preserve"> </w:t>
      </w:r>
      <w:r w:rsidR="00B7662B">
        <w:rPr>
          <w:rFonts w:ascii="Arial" w:hAnsi="Arial" w:cs="Arial"/>
          <w:sz w:val="24"/>
          <w:szCs w:val="24"/>
        </w:rPr>
        <w:t>s</w:t>
      </w:r>
      <w:r w:rsidR="001E7891">
        <w:rPr>
          <w:rFonts w:ascii="Arial" w:hAnsi="Arial" w:cs="Arial"/>
          <w:sz w:val="24"/>
          <w:szCs w:val="24"/>
        </w:rPr>
        <w:t>oporta el perfil maestro o esclavo</w:t>
      </w:r>
      <w:r w:rsidR="00B7662B">
        <w:rPr>
          <w:rFonts w:ascii="Arial" w:hAnsi="Arial" w:cs="Arial"/>
          <w:sz w:val="24"/>
          <w:szCs w:val="24"/>
        </w:rPr>
        <w:t xml:space="preserve"> y hasta 256 estados programables. </w:t>
      </w:r>
    </w:p>
    <w:p w14:paraId="5751A496" w14:textId="77777777" w:rsidR="00B7662B" w:rsidRDefault="00B7662B" w:rsidP="002269B4">
      <w:pPr>
        <w:spacing w:after="20"/>
        <w:jc w:val="both"/>
        <w:rPr>
          <w:rFonts w:ascii="Arial" w:hAnsi="Arial" w:cs="Arial"/>
          <w:sz w:val="24"/>
          <w:szCs w:val="24"/>
        </w:rPr>
      </w:pPr>
    </w:p>
    <w:p w14:paraId="7223F25E" w14:textId="434FC5B2" w:rsidR="00B7662B" w:rsidRDefault="00B7662B" w:rsidP="002269B4">
      <w:pPr>
        <w:spacing w:after="20"/>
        <w:jc w:val="both"/>
        <w:rPr>
          <w:rFonts w:ascii="Arial" w:hAnsi="Arial" w:cs="Arial"/>
          <w:sz w:val="24"/>
          <w:szCs w:val="24"/>
        </w:rPr>
      </w:pPr>
      <w:r>
        <w:rPr>
          <w:rFonts w:ascii="Arial" w:hAnsi="Arial" w:cs="Arial"/>
          <w:sz w:val="24"/>
          <w:szCs w:val="24"/>
        </w:rPr>
        <w:tab/>
        <w:t xml:space="preserve">Las transiciones de estado de la GPIF dependen de las señales de control de entrada. Las señales de salida de control son administradas por las transiciones de la GPIF. El comportamiento de la </w:t>
      </w:r>
      <w:r w:rsidR="00FE5B25">
        <w:rPr>
          <w:rFonts w:ascii="Arial" w:hAnsi="Arial" w:cs="Arial"/>
          <w:sz w:val="24"/>
          <w:szCs w:val="24"/>
        </w:rPr>
        <w:t>máquina</w:t>
      </w:r>
      <w:r>
        <w:rPr>
          <w:rFonts w:ascii="Arial" w:hAnsi="Arial" w:cs="Arial"/>
          <w:sz w:val="24"/>
          <w:szCs w:val="24"/>
        </w:rPr>
        <w:t xml:space="preserve"> de estado</w:t>
      </w:r>
      <w:r w:rsidR="00FE5B25">
        <w:rPr>
          <w:rFonts w:ascii="Arial" w:hAnsi="Arial" w:cs="Arial"/>
          <w:sz w:val="24"/>
          <w:szCs w:val="24"/>
        </w:rPr>
        <w:t>,</w:t>
      </w:r>
      <w:r>
        <w:rPr>
          <w:rFonts w:ascii="Arial" w:hAnsi="Arial" w:cs="Arial"/>
          <w:sz w:val="24"/>
          <w:szCs w:val="24"/>
        </w:rPr>
        <w:t xml:space="preserve"> </w:t>
      </w:r>
      <w:r w:rsidR="00FE5B25">
        <w:rPr>
          <w:rFonts w:ascii="Arial" w:hAnsi="Arial" w:cs="Arial"/>
          <w:sz w:val="24"/>
          <w:szCs w:val="24"/>
        </w:rPr>
        <w:t>está</w:t>
      </w:r>
      <w:r>
        <w:rPr>
          <w:rFonts w:ascii="Arial" w:hAnsi="Arial" w:cs="Arial"/>
          <w:sz w:val="24"/>
          <w:szCs w:val="24"/>
        </w:rPr>
        <w:t xml:space="preserve"> definida por un descriptor, el cual es diseñado para </w:t>
      </w:r>
      <w:r w:rsidR="0005706B">
        <w:rPr>
          <w:rFonts w:ascii="Arial" w:hAnsi="Arial" w:cs="Arial"/>
          <w:sz w:val="24"/>
          <w:szCs w:val="24"/>
        </w:rPr>
        <w:t>coincidir con las especificaciones de la interface. El descriptor, es en esencia, una serie de registros de configuraciones programables. El espacio de registros del EZ USB FX3, dedica 8kB a la configuración de la GPIF. Esta configuración tan flexible permite acceder los buffers internos del FX3 para realizar comunicaciones USB y soportar altas tasas de transferencias. Se muestra en la</w:t>
      </w:r>
      <w:r w:rsidR="0005706B" w:rsidRPr="0005706B">
        <w:rPr>
          <w:rFonts w:ascii="Arial" w:hAnsi="Arial" w:cs="Arial"/>
          <w:sz w:val="24"/>
          <w:szCs w:val="24"/>
        </w:rPr>
        <w:t xml:space="preserve"> </w:t>
      </w:r>
      <w:r w:rsidR="0005706B" w:rsidRPr="004645C9">
        <w:rPr>
          <w:rFonts w:ascii="Arial" w:hAnsi="Arial" w:cs="Arial"/>
          <w:sz w:val="24"/>
          <w:szCs w:val="24"/>
        </w:rPr>
        <w:fldChar w:fldCharType="begin"/>
      </w:r>
      <w:r w:rsidR="0005706B" w:rsidRPr="004645C9">
        <w:rPr>
          <w:rFonts w:ascii="Arial" w:hAnsi="Arial" w:cs="Arial"/>
          <w:sz w:val="24"/>
          <w:szCs w:val="24"/>
        </w:rPr>
        <w:instrText xml:space="preserve"> REF _Ref462772887 \h  \* MERGEFORMAT </w:instrText>
      </w:r>
      <w:r w:rsidR="0005706B" w:rsidRPr="004645C9">
        <w:rPr>
          <w:rFonts w:ascii="Arial" w:hAnsi="Arial" w:cs="Arial"/>
          <w:sz w:val="24"/>
          <w:szCs w:val="24"/>
        </w:rPr>
      </w:r>
      <w:r w:rsidR="0005706B"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27</w:t>
      </w:r>
      <w:r w:rsidR="0005706B" w:rsidRPr="004645C9">
        <w:rPr>
          <w:rFonts w:ascii="Arial" w:hAnsi="Arial" w:cs="Arial"/>
          <w:sz w:val="24"/>
          <w:szCs w:val="24"/>
        </w:rPr>
        <w:fldChar w:fldCharType="end"/>
      </w:r>
      <w:r w:rsidR="0005706B">
        <w:rPr>
          <w:rFonts w:ascii="Arial" w:hAnsi="Arial" w:cs="Arial"/>
          <w:sz w:val="24"/>
          <w:szCs w:val="24"/>
        </w:rPr>
        <w:t>, el diagrama de la interface entre el EZ USB FX3 y el FPGA.</w:t>
      </w:r>
    </w:p>
    <w:p w14:paraId="68160538" w14:textId="77777777" w:rsidR="0005706B" w:rsidRDefault="0005706B" w:rsidP="002269B4">
      <w:pPr>
        <w:spacing w:after="20"/>
        <w:rPr>
          <w:rFonts w:ascii="Arial" w:hAnsi="Arial" w:cs="Arial"/>
          <w:sz w:val="24"/>
          <w:szCs w:val="24"/>
        </w:rPr>
      </w:pPr>
    </w:p>
    <w:p w14:paraId="2FD325F6" w14:textId="77777777" w:rsidR="0005706B" w:rsidRDefault="0005706B" w:rsidP="002269B4">
      <w:pPr>
        <w:keepNext/>
        <w:spacing w:after="20"/>
        <w:jc w:val="center"/>
      </w:pPr>
      <w:r>
        <w:rPr>
          <w:rFonts w:ascii="Arial" w:hAnsi="Arial" w:cs="Arial"/>
          <w:noProof/>
          <w:sz w:val="24"/>
          <w:szCs w:val="24"/>
          <w:lang w:val="es-ES" w:eastAsia="es-ES"/>
        </w:rPr>
        <w:drawing>
          <wp:inline distT="0" distB="0" distL="0" distR="0" wp14:anchorId="7BC150F7" wp14:editId="424C1954">
            <wp:extent cx="6226427" cy="3572540"/>
            <wp:effectExtent l="0" t="0" r="317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0260" cy="3574739"/>
                    </a:xfrm>
                    <a:prstGeom prst="rect">
                      <a:avLst/>
                    </a:prstGeom>
                    <a:noFill/>
                    <a:ln>
                      <a:noFill/>
                    </a:ln>
                  </pic:spPr>
                </pic:pic>
              </a:graphicData>
            </a:graphic>
          </wp:inline>
        </w:drawing>
      </w:r>
    </w:p>
    <w:p w14:paraId="5264286E" w14:textId="77777777" w:rsidR="00422D5C" w:rsidRDefault="0005706B" w:rsidP="002269B4">
      <w:pPr>
        <w:pStyle w:val="Descripcin"/>
        <w:spacing w:after="20"/>
        <w:jc w:val="center"/>
        <w:rPr>
          <w:rFonts w:ascii="Arial" w:hAnsi="Arial" w:cs="Arial"/>
          <w:sz w:val="24"/>
          <w:szCs w:val="24"/>
        </w:rPr>
      </w:pPr>
      <w:bookmarkStart w:id="77" w:name="_Ref462772887"/>
      <w:bookmarkStart w:id="78" w:name="_Toc465465583"/>
      <w:r>
        <w:t xml:space="preserve">Figura </w:t>
      </w:r>
      <w:r>
        <w:fldChar w:fldCharType="begin"/>
      </w:r>
      <w:r>
        <w:instrText xml:space="preserve"> SEQ Figura \* ARABIC </w:instrText>
      </w:r>
      <w:r>
        <w:fldChar w:fldCharType="separate"/>
      </w:r>
      <w:r w:rsidR="003F5D41">
        <w:rPr>
          <w:noProof/>
        </w:rPr>
        <w:t>27</w:t>
      </w:r>
      <w:r>
        <w:fldChar w:fldCharType="end"/>
      </w:r>
      <w:bookmarkEnd w:id="77"/>
      <w:r>
        <w:t>: Diagrama de la Interface FIFO M/E</w:t>
      </w:r>
      <w:bookmarkEnd w:id="78"/>
    </w:p>
    <w:p w14:paraId="676FEA89" w14:textId="77777777" w:rsidR="00422D5C" w:rsidRDefault="00422D5C" w:rsidP="002269B4">
      <w:pPr>
        <w:spacing w:after="20"/>
        <w:jc w:val="both"/>
        <w:rPr>
          <w:rFonts w:ascii="Arial" w:hAnsi="Arial" w:cs="Arial"/>
          <w:sz w:val="24"/>
          <w:szCs w:val="24"/>
        </w:rPr>
      </w:pPr>
    </w:p>
    <w:p w14:paraId="4B857D29" w14:textId="77777777" w:rsidR="00422D5C" w:rsidRDefault="00422D5C" w:rsidP="002269B4">
      <w:pPr>
        <w:spacing w:after="20"/>
        <w:jc w:val="both"/>
        <w:rPr>
          <w:rFonts w:ascii="Arial" w:hAnsi="Arial" w:cs="Arial"/>
          <w:sz w:val="24"/>
          <w:szCs w:val="24"/>
        </w:rPr>
      </w:pPr>
      <w:r>
        <w:rPr>
          <w:rFonts w:ascii="Arial" w:hAnsi="Arial" w:cs="Arial"/>
          <w:sz w:val="24"/>
          <w:szCs w:val="24"/>
        </w:rPr>
        <w:tab/>
        <w:t>A continuación se detallan las se</w:t>
      </w:r>
      <w:r w:rsidR="00FE5B25">
        <w:rPr>
          <w:rFonts w:ascii="Arial" w:hAnsi="Arial" w:cs="Arial"/>
          <w:sz w:val="24"/>
          <w:szCs w:val="24"/>
        </w:rPr>
        <w:t>ñales de la FIFO</w:t>
      </w:r>
      <w:r>
        <w:rPr>
          <w:rFonts w:ascii="Arial" w:hAnsi="Arial" w:cs="Arial"/>
          <w:sz w:val="24"/>
          <w:szCs w:val="24"/>
        </w:rPr>
        <w:t>:</w:t>
      </w:r>
    </w:p>
    <w:p w14:paraId="5B1F5D3E" w14:textId="77777777" w:rsidR="00422D5C" w:rsidRPr="00422D5C" w:rsidRDefault="00422D5C" w:rsidP="002269B4">
      <w:pPr>
        <w:pStyle w:val="Prrafodelista"/>
        <w:numPr>
          <w:ilvl w:val="0"/>
          <w:numId w:val="4"/>
        </w:numPr>
        <w:spacing w:after="20"/>
        <w:jc w:val="both"/>
        <w:rPr>
          <w:rFonts w:ascii="Arial" w:hAnsi="Arial" w:cs="Arial"/>
          <w:sz w:val="24"/>
          <w:szCs w:val="24"/>
        </w:rPr>
      </w:pPr>
      <w:r>
        <w:rPr>
          <w:rFonts w:ascii="Arial" w:hAnsi="Arial" w:cs="Arial"/>
          <w:sz w:val="24"/>
          <w:szCs w:val="24"/>
        </w:rPr>
        <w:t>SLCS#: Esta es la señal de selección de la interface (</w:t>
      </w:r>
      <w:r w:rsidR="00FE5B25">
        <w:rPr>
          <w:rFonts w:ascii="Arial" w:hAnsi="Arial" w:cs="Arial"/>
          <w:sz w:val="24"/>
          <w:szCs w:val="24"/>
        </w:rPr>
        <w:t>Comúnmente</w:t>
      </w:r>
      <w:r>
        <w:rPr>
          <w:rFonts w:ascii="Arial" w:hAnsi="Arial" w:cs="Arial"/>
          <w:sz w:val="24"/>
          <w:szCs w:val="24"/>
        </w:rPr>
        <w:t xml:space="preserve"> llamada Chip Select). Debe ser activada para poder acceder a la FIFO M/E.</w:t>
      </w:r>
    </w:p>
    <w:p w14:paraId="5D48FB13" w14:textId="77777777" w:rsidR="00422D5C" w:rsidRDefault="00422D5C" w:rsidP="002269B4">
      <w:pPr>
        <w:spacing w:after="20"/>
        <w:ind w:left="360"/>
        <w:jc w:val="both"/>
        <w:rPr>
          <w:rFonts w:ascii="Arial" w:hAnsi="Arial" w:cs="Arial"/>
          <w:sz w:val="24"/>
          <w:szCs w:val="24"/>
        </w:rPr>
      </w:pPr>
    </w:p>
    <w:p w14:paraId="53D4E2CA" w14:textId="77777777" w:rsidR="00422D5C" w:rsidRDefault="00422D5C" w:rsidP="002269B4">
      <w:pPr>
        <w:pStyle w:val="Prrafodelista"/>
        <w:numPr>
          <w:ilvl w:val="0"/>
          <w:numId w:val="4"/>
        </w:numPr>
        <w:spacing w:after="20"/>
        <w:jc w:val="both"/>
        <w:rPr>
          <w:rFonts w:ascii="Arial" w:hAnsi="Arial" w:cs="Arial"/>
          <w:sz w:val="24"/>
          <w:szCs w:val="24"/>
        </w:rPr>
      </w:pPr>
      <w:r w:rsidRPr="00422D5C">
        <w:rPr>
          <w:rFonts w:ascii="Arial" w:hAnsi="Arial" w:cs="Arial"/>
          <w:sz w:val="24"/>
          <w:szCs w:val="24"/>
        </w:rPr>
        <w:t>SLWR#</w:t>
      </w:r>
      <w:r>
        <w:rPr>
          <w:rFonts w:ascii="Arial" w:hAnsi="Arial" w:cs="Arial"/>
          <w:sz w:val="24"/>
          <w:szCs w:val="24"/>
        </w:rPr>
        <w:t>: Esta es la señal para escribir en la FIFO M/E. Debe ser activada para poder realizar transferencias de escritura en el interface.</w:t>
      </w:r>
    </w:p>
    <w:p w14:paraId="290D45E3" w14:textId="77777777" w:rsidR="00422D5C" w:rsidRPr="00422D5C" w:rsidRDefault="00422D5C" w:rsidP="002269B4">
      <w:pPr>
        <w:pStyle w:val="Prrafodelista"/>
        <w:spacing w:after="20"/>
        <w:jc w:val="both"/>
        <w:rPr>
          <w:rFonts w:ascii="Arial" w:hAnsi="Arial" w:cs="Arial"/>
          <w:sz w:val="24"/>
          <w:szCs w:val="24"/>
        </w:rPr>
      </w:pPr>
    </w:p>
    <w:p w14:paraId="7D3EDB85" w14:textId="77777777" w:rsidR="00422D5C" w:rsidRDefault="00422D5C" w:rsidP="002269B4">
      <w:pPr>
        <w:pStyle w:val="Prrafodelista"/>
        <w:numPr>
          <w:ilvl w:val="0"/>
          <w:numId w:val="4"/>
        </w:numPr>
        <w:spacing w:after="20"/>
        <w:jc w:val="both"/>
        <w:rPr>
          <w:rFonts w:ascii="Arial" w:hAnsi="Arial" w:cs="Arial"/>
          <w:sz w:val="24"/>
          <w:szCs w:val="24"/>
        </w:rPr>
      </w:pPr>
      <w:r>
        <w:rPr>
          <w:rFonts w:ascii="Arial" w:hAnsi="Arial" w:cs="Arial"/>
          <w:sz w:val="24"/>
          <w:szCs w:val="24"/>
        </w:rPr>
        <w:lastRenderedPageBreak/>
        <w:t>SLRD#: Esta es la señal de lectura de la FIFO M/E. Debe seleccionarse para poder realizar transferencias de lectura desde la interface.</w:t>
      </w:r>
    </w:p>
    <w:p w14:paraId="6F787726" w14:textId="77777777" w:rsidR="00422D5C" w:rsidRPr="00422D5C" w:rsidRDefault="00422D5C" w:rsidP="002269B4">
      <w:pPr>
        <w:pStyle w:val="Prrafodelista"/>
        <w:spacing w:after="20"/>
        <w:jc w:val="both"/>
        <w:rPr>
          <w:rFonts w:ascii="Arial" w:hAnsi="Arial" w:cs="Arial"/>
          <w:sz w:val="24"/>
          <w:szCs w:val="24"/>
        </w:rPr>
      </w:pPr>
    </w:p>
    <w:p w14:paraId="7B7FD421" w14:textId="77777777" w:rsidR="00FE5B25" w:rsidRDefault="00422D5C" w:rsidP="002269B4">
      <w:pPr>
        <w:pStyle w:val="Prrafodelista"/>
        <w:numPr>
          <w:ilvl w:val="0"/>
          <w:numId w:val="4"/>
        </w:numPr>
        <w:spacing w:after="20"/>
        <w:jc w:val="both"/>
        <w:rPr>
          <w:rFonts w:ascii="Arial" w:hAnsi="Arial" w:cs="Arial"/>
          <w:sz w:val="24"/>
          <w:szCs w:val="24"/>
        </w:rPr>
      </w:pPr>
      <w:r>
        <w:rPr>
          <w:rFonts w:ascii="Arial" w:hAnsi="Arial" w:cs="Arial"/>
          <w:sz w:val="24"/>
          <w:szCs w:val="24"/>
        </w:rPr>
        <w:t>SLOE#: Esta es la señal de habilitación de salida.</w:t>
      </w:r>
      <w:r w:rsidR="00FE5B25">
        <w:rPr>
          <w:rFonts w:ascii="Arial" w:hAnsi="Arial" w:cs="Arial"/>
          <w:sz w:val="24"/>
          <w:szCs w:val="24"/>
        </w:rPr>
        <w:t xml:space="preserve"> Esta permite que el bus de la interface sea administrado por el FX3. Debe ser activado para realizar transferencias de lectura desde la FIFO.</w:t>
      </w:r>
    </w:p>
    <w:p w14:paraId="71F9E268" w14:textId="77777777" w:rsidR="00FE5B25" w:rsidRPr="00FE5B25" w:rsidRDefault="00FE5B25" w:rsidP="002269B4">
      <w:pPr>
        <w:pStyle w:val="Prrafodelista"/>
        <w:spacing w:after="20"/>
        <w:jc w:val="both"/>
        <w:rPr>
          <w:rFonts w:ascii="Arial" w:hAnsi="Arial" w:cs="Arial"/>
          <w:sz w:val="24"/>
          <w:szCs w:val="24"/>
        </w:rPr>
      </w:pPr>
    </w:p>
    <w:p w14:paraId="1A6FA9B1" w14:textId="77777777" w:rsidR="00FE5B25" w:rsidRDefault="00FE5B25" w:rsidP="002269B4">
      <w:pPr>
        <w:pStyle w:val="Prrafodelista"/>
        <w:numPr>
          <w:ilvl w:val="0"/>
          <w:numId w:val="4"/>
        </w:numPr>
        <w:spacing w:after="20"/>
        <w:jc w:val="both"/>
        <w:rPr>
          <w:rFonts w:ascii="Arial" w:hAnsi="Arial" w:cs="Arial"/>
          <w:sz w:val="24"/>
          <w:szCs w:val="24"/>
        </w:rPr>
      </w:pPr>
      <w:r>
        <w:rPr>
          <w:rFonts w:ascii="Arial" w:hAnsi="Arial" w:cs="Arial"/>
          <w:sz w:val="24"/>
          <w:szCs w:val="24"/>
        </w:rPr>
        <w:t>FLAGA/FLAGB: Estas son las banderas de salida del FX3. Las banderas indican la disponibilidad de un zócalo del FX3.</w:t>
      </w:r>
    </w:p>
    <w:p w14:paraId="48CDB328" w14:textId="77777777" w:rsidR="00FE5B25" w:rsidRPr="00FE5B25" w:rsidRDefault="00FE5B25" w:rsidP="002269B4">
      <w:pPr>
        <w:pStyle w:val="Prrafodelista"/>
        <w:spacing w:after="20"/>
        <w:jc w:val="both"/>
        <w:rPr>
          <w:rFonts w:ascii="Arial" w:hAnsi="Arial" w:cs="Arial"/>
          <w:sz w:val="24"/>
          <w:szCs w:val="24"/>
        </w:rPr>
      </w:pPr>
    </w:p>
    <w:p w14:paraId="165EE6CB" w14:textId="77777777" w:rsidR="00FE5B25" w:rsidRDefault="00FE5B25" w:rsidP="002269B4">
      <w:pPr>
        <w:pStyle w:val="Prrafodelista"/>
        <w:numPr>
          <w:ilvl w:val="0"/>
          <w:numId w:val="4"/>
        </w:numPr>
        <w:spacing w:after="20"/>
        <w:jc w:val="both"/>
        <w:rPr>
          <w:rFonts w:ascii="Arial" w:hAnsi="Arial" w:cs="Arial"/>
          <w:sz w:val="24"/>
          <w:szCs w:val="24"/>
        </w:rPr>
      </w:pPr>
      <w:proofErr w:type="gramStart"/>
      <w:r>
        <w:rPr>
          <w:rFonts w:ascii="Arial" w:hAnsi="Arial" w:cs="Arial"/>
          <w:sz w:val="24"/>
          <w:szCs w:val="24"/>
        </w:rPr>
        <w:t>A[</w:t>
      </w:r>
      <w:proofErr w:type="gramEnd"/>
      <w:r>
        <w:rPr>
          <w:rFonts w:ascii="Arial" w:hAnsi="Arial" w:cs="Arial"/>
          <w:sz w:val="24"/>
          <w:szCs w:val="24"/>
        </w:rPr>
        <w:t>1:0]: Estas son la dirección de 2 bit del bus de la FIFO.</w:t>
      </w:r>
    </w:p>
    <w:p w14:paraId="51C8A461" w14:textId="77777777" w:rsidR="00FE5B25" w:rsidRPr="00FE5B25" w:rsidRDefault="00FE5B25" w:rsidP="002269B4">
      <w:pPr>
        <w:pStyle w:val="Prrafodelista"/>
        <w:spacing w:after="20"/>
        <w:jc w:val="both"/>
        <w:rPr>
          <w:rFonts w:ascii="Arial" w:hAnsi="Arial" w:cs="Arial"/>
          <w:sz w:val="24"/>
          <w:szCs w:val="24"/>
        </w:rPr>
      </w:pPr>
    </w:p>
    <w:p w14:paraId="195704A4" w14:textId="77777777" w:rsidR="00FE5B25" w:rsidRDefault="00FE5B25" w:rsidP="002269B4">
      <w:pPr>
        <w:pStyle w:val="Prrafodelista"/>
        <w:numPr>
          <w:ilvl w:val="0"/>
          <w:numId w:val="4"/>
        </w:numPr>
        <w:spacing w:after="20"/>
        <w:jc w:val="both"/>
        <w:rPr>
          <w:rFonts w:ascii="Arial" w:hAnsi="Arial" w:cs="Arial"/>
          <w:sz w:val="24"/>
          <w:szCs w:val="24"/>
        </w:rPr>
      </w:pPr>
      <w:r>
        <w:rPr>
          <w:rFonts w:ascii="Arial" w:hAnsi="Arial" w:cs="Arial"/>
          <w:sz w:val="24"/>
          <w:szCs w:val="24"/>
        </w:rPr>
        <w:t>PKTEND#: Esta señal se activa para escribir un paquete corto, o un paquete de longitud cero a la FIFO.</w:t>
      </w:r>
    </w:p>
    <w:p w14:paraId="3A59D488" w14:textId="77777777" w:rsidR="00FE5B25" w:rsidRPr="00FE5B25" w:rsidRDefault="00FE5B25" w:rsidP="002269B4">
      <w:pPr>
        <w:pStyle w:val="Prrafodelista"/>
        <w:spacing w:after="20"/>
        <w:jc w:val="both"/>
        <w:rPr>
          <w:rFonts w:ascii="Arial" w:hAnsi="Arial" w:cs="Arial"/>
          <w:sz w:val="24"/>
          <w:szCs w:val="24"/>
        </w:rPr>
      </w:pPr>
    </w:p>
    <w:p w14:paraId="5F7CD497" w14:textId="77777777" w:rsidR="004B4B45" w:rsidRDefault="00FE5B25" w:rsidP="00506071">
      <w:pPr>
        <w:pStyle w:val="Prrafodelista"/>
        <w:numPr>
          <w:ilvl w:val="0"/>
          <w:numId w:val="4"/>
        </w:numPr>
        <w:spacing w:after="20"/>
        <w:jc w:val="both"/>
        <w:rPr>
          <w:rFonts w:ascii="Arial" w:hAnsi="Arial" w:cs="Arial"/>
          <w:sz w:val="24"/>
          <w:szCs w:val="24"/>
        </w:rPr>
      </w:pPr>
      <w:r w:rsidRPr="004B4B45">
        <w:rPr>
          <w:rFonts w:ascii="Arial" w:hAnsi="Arial" w:cs="Arial"/>
          <w:sz w:val="24"/>
          <w:szCs w:val="24"/>
        </w:rPr>
        <w:t>PCLK: Este es el reloj de la interface.</w:t>
      </w:r>
    </w:p>
    <w:p w14:paraId="09373E22" w14:textId="77777777" w:rsidR="004B4B45" w:rsidRPr="004B4B45" w:rsidRDefault="004B4B45" w:rsidP="004B4B45">
      <w:pPr>
        <w:pStyle w:val="Prrafodelista"/>
        <w:rPr>
          <w:rFonts w:ascii="Arial" w:hAnsi="Arial" w:cs="Arial"/>
          <w:sz w:val="24"/>
          <w:szCs w:val="24"/>
        </w:rPr>
      </w:pPr>
    </w:p>
    <w:p w14:paraId="49F557D0" w14:textId="58C03043" w:rsidR="009D727D" w:rsidRPr="004B4B45" w:rsidRDefault="004B4B45" w:rsidP="004B4B45">
      <w:pPr>
        <w:spacing w:after="20"/>
        <w:ind w:left="360"/>
        <w:jc w:val="both"/>
        <w:rPr>
          <w:rFonts w:ascii="Arial" w:hAnsi="Arial" w:cs="Arial"/>
          <w:sz w:val="24"/>
          <w:szCs w:val="24"/>
        </w:rPr>
      </w:pPr>
      <w:r>
        <w:rPr>
          <w:rFonts w:ascii="Arial" w:hAnsi="Arial" w:cs="Arial"/>
          <w:sz w:val="24"/>
          <w:szCs w:val="24"/>
        </w:rPr>
        <w:tab/>
      </w:r>
      <w:r w:rsidR="00FE5B25" w:rsidRPr="004B4B45">
        <w:rPr>
          <w:rFonts w:ascii="Arial" w:hAnsi="Arial" w:cs="Arial"/>
          <w:sz w:val="24"/>
          <w:szCs w:val="24"/>
        </w:rPr>
        <w:t xml:space="preserve">La </w:t>
      </w:r>
      <w:r w:rsidR="00EE1D0C" w:rsidRPr="004645C9">
        <w:rPr>
          <w:rFonts w:ascii="Arial" w:hAnsi="Arial" w:cs="Arial"/>
          <w:sz w:val="24"/>
          <w:szCs w:val="24"/>
        </w:rPr>
        <w:fldChar w:fldCharType="begin"/>
      </w:r>
      <w:r w:rsidR="00EE1D0C" w:rsidRPr="004645C9">
        <w:rPr>
          <w:rFonts w:ascii="Arial" w:hAnsi="Arial" w:cs="Arial"/>
          <w:sz w:val="24"/>
          <w:szCs w:val="24"/>
        </w:rPr>
        <w:instrText xml:space="preserve"> REF _Ref462774232 \h  \* MERGEFORMAT </w:instrText>
      </w:r>
      <w:r w:rsidR="00EE1D0C" w:rsidRPr="004645C9">
        <w:rPr>
          <w:rFonts w:ascii="Arial" w:hAnsi="Arial" w:cs="Arial"/>
          <w:sz w:val="24"/>
          <w:szCs w:val="24"/>
        </w:rPr>
      </w:r>
      <w:r w:rsidR="00EE1D0C"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28</w:t>
      </w:r>
      <w:r w:rsidR="00EE1D0C" w:rsidRPr="004645C9">
        <w:rPr>
          <w:rFonts w:ascii="Arial" w:hAnsi="Arial" w:cs="Arial"/>
          <w:sz w:val="24"/>
          <w:szCs w:val="24"/>
        </w:rPr>
        <w:fldChar w:fldCharType="end"/>
      </w:r>
      <w:r w:rsidR="00EE1D0C" w:rsidRPr="004B4B45">
        <w:rPr>
          <w:rFonts w:ascii="Arial" w:hAnsi="Arial" w:cs="Arial"/>
          <w:sz w:val="24"/>
          <w:szCs w:val="24"/>
        </w:rPr>
        <w:t xml:space="preserve"> </w:t>
      </w:r>
      <w:r w:rsidR="00FE5B25" w:rsidRPr="004B4B45">
        <w:rPr>
          <w:rFonts w:ascii="Arial" w:hAnsi="Arial" w:cs="Arial"/>
          <w:sz w:val="24"/>
          <w:szCs w:val="24"/>
        </w:rPr>
        <w:t>muestra la asignación por defecto usada para la FIFO en el FX3</w:t>
      </w:r>
      <w:r w:rsidR="00EE1D0C" w:rsidRPr="004B4B45">
        <w:rPr>
          <w:rFonts w:ascii="Arial" w:hAnsi="Arial" w:cs="Arial"/>
          <w:sz w:val="24"/>
          <w:szCs w:val="24"/>
        </w:rPr>
        <w:t>, tanto para bus de 16 bits o de 32 bits</w:t>
      </w:r>
      <w:r w:rsidR="00FE5B25" w:rsidRPr="004B4B45">
        <w:rPr>
          <w:rFonts w:ascii="Arial" w:hAnsi="Arial" w:cs="Arial"/>
          <w:sz w:val="24"/>
          <w:szCs w:val="24"/>
        </w:rPr>
        <w:t xml:space="preserve">. En la misma </w:t>
      </w:r>
      <w:r w:rsidR="00EE1D0C" w:rsidRPr="004B4B45">
        <w:rPr>
          <w:rFonts w:ascii="Arial" w:hAnsi="Arial" w:cs="Arial"/>
          <w:sz w:val="24"/>
          <w:szCs w:val="24"/>
        </w:rPr>
        <w:t>también</w:t>
      </w:r>
      <w:r w:rsidR="00FE5B25" w:rsidRPr="004B4B45">
        <w:rPr>
          <w:rFonts w:ascii="Arial" w:hAnsi="Arial" w:cs="Arial"/>
          <w:sz w:val="24"/>
          <w:szCs w:val="24"/>
        </w:rPr>
        <w:t xml:space="preserve"> se muestran los pines de uso general (GPIO) y otras interfaces seriales (UART/SPI/I2S), que están disponibles cuando la GPIF </w:t>
      </w:r>
      <w:r w:rsidR="00EE1D0C" w:rsidRPr="004B4B45">
        <w:rPr>
          <w:rFonts w:ascii="Arial" w:hAnsi="Arial" w:cs="Arial"/>
          <w:sz w:val="24"/>
          <w:szCs w:val="24"/>
        </w:rPr>
        <w:t>está</w:t>
      </w:r>
      <w:r w:rsidR="00FE5B25" w:rsidRPr="004B4B45">
        <w:rPr>
          <w:rFonts w:ascii="Arial" w:hAnsi="Arial" w:cs="Arial"/>
          <w:sz w:val="24"/>
          <w:szCs w:val="24"/>
        </w:rPr>
        <w:t xml:space="preserve"> configurada para la Interface FIFO esclavo.</w:t>
      </w:r>
    </w:p>
    <w:p w14:paraId="6436B096" w14:textId="77777777" w:rsidR="00EE1D0C" w:rsidRDefault="00EE1D0C" w:rsidP="00CA204F">
      <w:pPr>
        <w:keepNext/>
        <w:spacing w:before="240" w:after="20"/>
        <w:jc w:val="center"/>
      </w:pPr>
      <w:r>
        <w:rPr>
          <w:noProof/>
          <w:lang w:val="es-ES" w:eastAsia="es-ES"/>
        </w:rPr>
        <w:lastRenderedPageBreak/>
        <w:drawing>
          <wp:inline distT="0" distB="0" distL="0" distR="0" wp14:anchorId="7C748042" wp14:editId="694D31C4">
            <wp:extent cx="5191125" cy="5199938"/>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1125" cy="5199938"/>
                    </a:xfrm>
                    <a:prstGeom prst="rect">
                      <a:avLst/>
                    </a:prstGeom>
                  </pic:spPr>
                </pic:pic>
              </a:graphicData>
            </a:graphic>
          </wp:inline>
        </w:drawing>
      </w:r>
    </w:p>
    <w:p w14:paraId="21214528" w14:textId="77777777" w:rsidR="00EE1D0C" w:rsidRPr="00FE5B25" w:rsidRDefault="00EE1D0C" w:rsidP="002269B4">
      <w:pPr>
        <w:pStyle w:val="Descripcin"/>
        <w:spacing w:after="20"/>
        <w:jc w:val="center"/>
        <w:rPr>
          <w:rFonts w:ascii="Arial" w:hAnsi="Arial" w:cs="Arial"/>
          <w:sz w:val="24"/>
          <w:szCs w:val="24"/>
        </w:rPr>
      </w:pPr>
      <w:bookmarkStart w:id="79" w:name="_Ref462774232"/>
      <w:bookmarkStart w:id="80" w:name="_Toc465465584"/>
      <w:r>
        <w:t xml:space="preserve">Figura </w:t>
      </w:r>
      <w:r>
        <w:fldChar w:fldCharType="begin"/>
      </w:r>
      <w:r>
        <w:instrText xml:space="preserve"> SEQ Figura \* ARABIC </w:instrText>
      </w:r>
      <w:r>
        <w:fldChar w:fldCharType="separate"/>
      </w:r>
      <w:r w:rsidR="003F5D41">
        <w:rPr>
          <w:noProof/>
        </w:rPr>
        <w:t>28</w:t>
      </w:r>
      <w:r>
        <w:fldChar w:fldCharType="end"/>
      </w:r>
      <w:bookmarkEnd w:id="79"/>
      <w:r>
        <w:t>: Asignación de pines del FX3 para la FIFO.</w:t>
      </w:r>
      <w:bookmarkEnd w:id="80"/>
    </w:p>
    <w:p w14:paraId="1466E122" w14:textId="77777777" w:rsidR="00885018" w:rsidRDefault="00885018" w:rsidP="002269B4">
      <w:pPr>
        <w:spacing w:after="20"/>
        <w:jc w:val="both"/>
        <w:rPr>
          <w:rFonts w:ascii="Arial" w:hAnsi="Arial" w:cs="Arial"/>
          <w:sz w:val="24"/>
          <w:szCs w:val="24"/>
        </w:rPr>
      </w:pPr>
    </w:p>
    <w:p w14:paraId="49D78169" w14:textId="4A8D8A9C" w:rsidR="00971221" w:rsidRDefault="00971221" w:rsidP="002269B4">
      <w:pPr>
        <w:spacing w:after="20"/>
        <w:jc w:val="both"/>
        <w:rPr>
          <w:rFonts w:ascii="Arial" w:hAnsi="Arial" w:cs="Arial"/>
          <w:sz w:val="24"/>
          <w:szCs w:val="24"/>
        </w:rPr>
      </w:pPr>
      <w:r>
        <w:rPr>
          <w:rFonts w:ascii="Arial" w:hAnsi="Arial" w:cs="Arial"/>
          <w:sz w:val="24"/>
          <w:szCs w:val="24"/>
        </w:rPr>
        <w:tab/>
        <w:t>Un procesador externo, o un dispositivo como un FPGA (funcionando como maestro), puede realizar una transferencia de un solo cic</w:t>
      </w:r>
      <w:r w:rsidR="005B61B9">
        <w:rPr>
          <w:rFonts w:ascii="Arial" w:hAnsi="Arial" w:cs="Arial"/>
          <w:sz w:val="24"/>
          <w:szCs w:val="24"/>
        </w:rPr>
        <w:t xml:space="preserve">lo o masiva a los buffers internos del EZ USB FX3 de la </w:t>
      </w:r>
      <w:r>
        <w:rPr>
          <w:rFonts w:ascii="Arial" w:hAnsi="Arial" w:cs="Arial"/>
          <w:sz w:val="24"/>
          <w:szCs w:val="24"/>
        </w:rPr>
        <w:t xml:space="preserve">FIFO. </w:t>
      </w:r>
      <w:r w:rsidR="005B61B9">
        <w:rPr>
          <w:rFonts w:ascii="Arial" w:hAnsi="Arial" w:cs="Arial"/>
          <w:sz w:val="24"/>
          <w:szCs w:val="24"/>
        </w:rPr>
        <w:t xml:space="preserve">Este dispositivo maestro, administra los dos bits de dirección sobre la línea ADDR y selecciona la señal de lectura o escritura. El FX3 administra las señales </w:t>
      </w:r>
      <w:proofErr w:type="spellStart"/>
      <w:r w:rsidR="005B61B9">
        <w:rPr>
          <w:rFonts w:ascii="Arial" w:hAnsi="Arial" w:cs="Arial"/>
          <w:sz w:val="24"/>
          <w:szCs w:val="24"/>
        </w:rPr>
        <w:t>FLAGs</w:t>
      </w:r>
      <w:proofErr w:type="spellEnd"/>
      <w:r w:rsidR="005B61B9">
        <w:rPr>
          <w:rFonts w:ascii="Arial" w:hAnsi="Arial" w:cs="Arial"/>
          <w:sz w:val="24"/>
          <w:szCs w:val="24"/>
        </w:rPr>
        <w:t xml:space="preserve"> para indicar una condición de buffer lleno o vacío. A continuación, en la </w:t>
      </w:r>
      <w:r w:rsidR="005B61B9" w:rsidRPr="004645C9">
        <w:rPr>
          <w:rFonts w:ascii="Arial" w:hAnsi="Arial" w:cs="Arial"/>
          <w:sz w:val="24"/>
          <w:szCs w:val="24"/>
        </w:rPr>
        <w:fldChar w:fldCharType="begin"/>
      </w:r>
      <w:r w:rsidR="005B61B9" w:rsidRPr="004645C9">
        <w:rPr>
          <w:rFonts w:ascii="Arial" w:hAnsi="Arial" w:cs="Arial"/>
          <w:sz w:val="24"/>
          <w:szCs w:val="24"/>
        </w:rPr>
        <w:instrText xml:space="preserve"> REF _Ref462854453 \h  \* MERGEFORMAT </w:instrText>
      </w:r>
      <w:r w:rsidR="005B61B9" w:rsidRPr="004645C9">
        <w:rPr>
          <w:rFonts w:ascii="Arial" w:hAnsi="Arial" w:cs="Arial"/>
          <w:sz w:val="24"/>
          <w:szCs w:val="24"/>
        </w:rPr>
      </w:r>
      <w:r w:rsidR="005B61B9"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29</w:t>
      </w:r>
      <w:r w:rsidR="005B61B9" w:rsidRPr="004645C9">
        <w:rPr>
          <w:rFonts w:ascii="Arial" w:hAnsi="Arial" w:cs="Arial"/>
          <w:sz w:val="24"/>
          <w:szCs w:val="24"/>
        </w:rPr>
        <w:fldChar w:fldCharType="end"/>
      </w:r>
      <w:r w:rsidR="005B61B9">
        <w:rPr>
          <w:rFonts w:ascii="Arial" w:hAnsi="Arial" w:cs="Arial"/>
          <w:sz w:val="24"/>
          <w:szCs w:val="24"/>
        </w:rPr>
        <w:t xml:space="preserve"> se muestra una secuencia de acceso a la FIFO y el diagrama de tiempo:</w:t>
      </w:r>
    </w:p>
    <w:p w14:paraId="6B8C6B7D" w14:textId="77777777" w:rsidR="005B61B9" w:rsidRDefault="005B61B9" w:rsidP="002269B4">
      <w:pPr>
        <w:spacing w:after="20"/>
        <w:jc w:val="both"/>
        <w:rPr>
          <w:rFonts w:ascii="Arial" w:hAnsi="Arial" w:cs="Arial"/>
          <w:sz w:val="24"/>
          <w:szCs w:val="24"/>
        </w:rPr>
      </w:pPr>
    </w:p>
    <w:p w14:paraId="05048C28" w14:textId="77777777" w:rsidR="005B61B9" w:rsidRPr="00EE1D0C" w:rsidRDefault="005B61B9" w:rsidP="002269B4">
      <w:pPr>
        <w:spacing w:after="20"/>
        <w:jc w:val="both"/>
        <w:rPr>
          <w:rFonts w:ascii="Arial" w:hAnsi="Arial" w:cs="Arial"/>
          <w:sz w:val="24"/>
          <w:szCs w:val="24"/>
        </w:rPr>
      </w:pPr>
    </w:p>
    <w:p w14:paraId="1A8183D2" w14:textId="77777777" w:rsidR="005B61B9" w:rsidRDefault="005B61B9" w:rsidP="002269B4">
      <w:pPr>
        <w:keepNext/>
        <w:tabs>
          <w:tab w:val="left" w:pos="1725"/>
        </w:tabs>
        <w:spacing w:after="20"/>
      </w:pPr>
      <w:r w:rsidRPr="005B61B9">
        <w:rPr>
          <w:noProof/>
          <w:lang w:val="es-ES" w:eastAsia="es-ES"/>
        </w:rPr>
        <w:lastRenderedPageBreak/>
        <w:drawing>
          <wp:inline distT="0" distB="0" distL="0" distR="0" wp14:anchorId="0EF64FE9" wp14:editId="1A646055">
            <wp:extent cx="6120130" cy="4491957"/>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4491957"/>
                    </a:xfrm>
                    <a:prstGeom prst="rect">
                      <a:avLst/>
                    </a:prstGeom>
                    <a:noFill/>
                    <a:ln>
                      <a:noFill/>
                    </a:ln>
                  </pic:spPr>
                </pic:pic>
              </a:graphicData>
            </a:graphic>
          </wp:inline>
        </w:drawing>
      </w:r>
    </w:p>
    <w:p w14:paraId="75AAC5FC" w14:textId="77777777" w:rsidR="009D727D" w:rsidRDefault="005B61B9" w:rsidP="002269B4">
      <w:pPr>
        <w:pStyle w:val="Descripcin"/>
        <w:spacing w:after="20"/>
        <w:jc w:val="center"/>
      </w:pPr>
      <w:bookmarkStart w:id="81" w:name="_Ref462854453"/>
      <w:bookmarkStart w:id="82" w:name="_Toc465465585"/>
      <w:r>
        <w:t xml:space="preserve">Figura </w:t>
      </w:r>
      <w:r>
        <w:fldChar w:fldCharType="begin"/>
      </w:r>
      <w:r>
        <w:instrText xml:space="preserve"> SEQ Figura \* ARABIC </w:instrText>
      </w:r>
      <w:r>
        <w:fldChar w:fldCharType="separate"/>
      </w:r>
      <w:r w:rsidR="003F5D41">
        <w:rPr>
          <w:noProof/>
        </w:rPr>
        <w:t>29</w:t>
      </w:r>
      <w:r>
        <w:fldChar w:fldCharType="end"/>
      </w:r>
      <w:bookmarkEnd w:id="81"/>
      <w:r>
        <w:t xml:space="preserve">: </w:t>
      </w:r>
      <w:r w:rsidRPr="00BE2468">
        <w:t>Secuencia de acceso a la FIFO y diagrama de tiempos.</w:t>
      </w:r>
      <w:bookmarkEnd w:id="82"/>
    </w:p>
    <w:p w14:paraId="337A4551" w14:textId="77777777" w:rsidR="005B61B9" w:rsidRDefault="005B61B9" w:rsidP="002269B4">
      <w:pPr>
        <w:spacing w:after="20"/>
        <w:jc w:val="both"/>
        <w:rPr>
          <w:rFonts w:ascii="Arial" w:hAnsi="Arial" w:cs="Arial"/>
          <w:sz w:val="24"/>
          <w:szCs w:val="24"/>
        </w:rPr>
      </w:pPr>
    </w:p>
    <w:p w14:paraId="74C1F623" w14:textId="0F7B795D" w:rsidR="005B61B9" w:rsidRDefault="005B61B9" w:rsidP="002269B4">
      <w:pPr>
        <w:spacing w:after="20"/>
        <w:jc w:val="both"/>
        <w:rPr>
          <w:rFonts w:ascii="Arial" w:hAnsi="Arial" w:cs="Arial"/>
          <w:b/>
          <w:sz w:val="24"/>
          <w:szCs w:val="24"/>
        </w:rPr>
      </w:pPr>
      <w:r>
        <w:rPr>
          <w:rFonts w:ascii="Arial" w:hAnsi="Arial" w:cs="Arial"/>
          <w:sz w:val="24"/>
          <w:szCs w:val="24"/>
        </w:rPr>
        <w:tab/>
        <w:t>En este proyecto</w:t>
      </w:r>
      <w:r w:rsidR="00693B2C">
        <w:rPr>
          <w:rFonts w:ascii="Arial" w:hAnsi="Arial" w:cs="Arial"/>
          <w:sz w:val="24"/>
          <w:szCs w:val="24"/>
        </w:rPr>
        <w:t>,</w:t>
      </w:r>
      <w:r>
        <w:rPr>
          <w:rFonts w:ascii="Arial" w:hAnsi="Arial" w:cs="Arial"/>
          <w:sz w:val="24"/>
          <w:szCs w:val="24"/>
        </w:rPr>
        <w:t xml:space="preserve"> como se </w:t>
      </w:r>
      <w:r w:rsidR="00EC4716">
        <w:rPr>
          <w:rFonts w:ascii="Arial" w:hAnsi="Arial" w:cs="Arial"/>
          <w:sz w:val="24"/>
          <w:szCs w:val="24"/>
        </w:rPr>
        <w:t>realiza</w:t>
      </w:r>
      <w:r>
        <w:rPr>
          <w:rFonts w:ascii="Arial" w:hAnsi="Arial" w:cs="Arial"/>
          <w:sz w:val="24"/>
          <w:szCs w:val="24"/>
        </w:rPr>
        <w:t xml:space="preserve"> un envió continuo hacia la FIFO, se explica la secuencia de escritura</w:t>
      </w:r>
      <w:r w:rsidR="00693B2C">
        <w:rPr>
          <w:rFonts w:ascii="Arial" w:hAnsi="Arial" w:cs="Arial"/>
          <w:sz w:val="24"/>
          <w:szCs w:val="24"/>
        </w:rPr>
        <w:t xml:space="preserve"> del diagrama de tiempo mostrado en la </w:t>
      </w:r>
      <w:r w:rsidR="00693B2C" w:rsidRPr="004645C9">
        <w:rPr>
          <w:rFonts w:ascii="Arial" w:hAnsi="Arial" w:cs="Arial"/>
          <w:sz w:val="24"/>
          <w:szCs w:val="24"/>
        </w:rPr>
        <w:fldChar w:fldCharType="begin"/>
      </w:r>
      <w:r w:rsidR="00693B2C" w:rsidRPr="004645C9">
        <w:rPr>
          <w:rFonts w:ascii="Arial" w:hAnsi="Arial" w:cs="Arial"/>
          <w:sz w:val="24"/>
          <w:szCs w:val="24"/>
        </w:rPr>
        <w:instrText xml:space="preserve"> REF _Ref462854453 \h  \* MERGEFORMAT </w:instrText>
      </w:r>
      <w:r w:rsidR="00693B2C" w:rsidRPr="004645C9">
        <w:rPr>
          <w:rFonts w:ascii="Arial" w:hAnsi="Arial" w:cs="Arial"/>
          <w:sz w:val="24"/>
          <w:szCs w:val="24"/>
        </w:rPr>
      </w:r>
      <w:r w:rsidR="00693B2C"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29</w:t>
      </w:r>
      <w:r w:rsidR="00693B2C" w:rsidRPr="004645C9">
        <w:rPr>
          <w:rFonts w:ascii="Arial" w:hAnsi="Arial" w:cs="Arial"/>
          <w:sz w:val="24"/>
          <w:szCs w:val="24"/>
        </w:rPr>
        <w:fldChar w:fldCharType="end"/>
      </w:r>
      <w:r w:rsidR="00693B2C">
        <w:rPr>
          <w:rFonts w:ascii="Arial" w:hAnsi="Arial" w:cs="Arial"/>
          <w:b/>
          <w:sz w:val="24"/>
          <w:szCs w:val="24"/>
        </w:rPr>
        <w:t xml:space="preserve">. </w:t>
      </w:r>
    </w:p>
    <w:p w14:paraId="500C8204" w14:textId="77777777" w:rsidR="00693B2C" w:rsidRDefault="00693B2C" w:rsidP="002269B4">
      <w:pPr>
        <w:spacing w:after="20"/>
        <w:jc w:val="both"/>
        <w:rPr>
          <w:rFonts w:ascii="Arial" w:hAnsi="Arial" w:cs="Arial"/>
          <w:b/>
          <w:sz w:val="24"/>
          <w:szCs w:val="24"/>
        </w:rPr>
      </w:pPr>
    </w:p>
    <w:p w14:paraId="0AE4C379" w14:textId="77777777" w:rsidR="00693B2C" w:rsidRDefault="00693B2C" w:rsidP="002269B4">
      <w:pPr>
        <w:spacing w:after="20"/>
        <w:jc w:val="both"/>
        <w:rPr>
          <w:rFonts w:ascii="Arial" w:hAnsi="Arial" w:cs="Arial"/>
          <w:sz w:val="24"/>
          <w:szCs w:val="24"/>
          <w:lang w:val="es-ES"/>
        </w:rPr>
      </w:pPr>
      <w:r>
        <w:rPr>
          <w:rFonts w:ascii="Arial" w:hAnsi="Arial" w:cs="Arial"/>
          <w:b/>
          <w:sz w:val="24"/>
          <w:szCs w:val="24"/>
        </w:rPr>
        <w:tab/>
      </w:r>
      <w:r>
        <w:rPr>
          <w:rFonts w:ascii="Arial" w:hAnsi="Arial" w:cs="Arial"/>
          <w:sz w:val="24"/>
          <w:szCs w:val="24"/>
        </w:rPr>
        <w:t xml:space="preserve">Primero, mientras la dirección de la FIFO es estable, la señal SCLS# se activa. Luego, el maestro coloca la información o dato en el bus de datos e inmediatamente después la señal SLWR# se activa. Mientras la señal </w:t>
      </w:r>
      <w:r w:rsidR="0069273B">
        <w:rPr>
          <w:rFonts w:ascii="Arial" w:hAnsi="Arial" w:cs="Arial"/>
          <w:sz w:val="24"/>
          <w:szCs w:val="24"/>
        </w:rPr>
        <w:t xml:space="preserve">esta activa, el dato es escrito a la FIFO, en el flanco ascendente </w:t>
      </w:r>
      <w:r w:rsidR="0069273B">
        <w:rPr>
          <w:rFonts w:ascii="Arial" w:hAnsi="Arial" w:cs="Arial"/>
          <w:sz w:val="24"/>
          <w:szCs w:val="24"/>
          <w:lang w:val="es-ES"/>
        </w:rPr>
        <w:t xml:space="preserve">de PCLK y el puntero del buffer la misma es incrementado. La bandera de la FIFO es actualizada después de un retardo de </w:t>
      </w:r>
      <w:proofErr w:type="spellStart"/>
      <w:r w:rsidR="0069273B">
        <w:rPr>
          <w:rFonts w:ascii="Arial" w:hAnsi="Arial" w:cs="Arial"/>
          <w:sz w:val="24"/>
          <w:szCs w:val="24"/>
          <w:lang w:val="es-ES"/>
        </w:rPr>
        <w:t>tCFLG</w:t>
      </w:r>
      <w:proofErr w:type="spellEnd"/>
      <w:r w:rsidR="0069273B">
        <w:rPr>
          <w:rFonts w:ascii="Arial" w:hAnsi="Arial" w:cs="Arial"/>
          <w:sz w:val="24"/>
          <w:szCs w:val="24"/>
          <w:lang w:val="es-ES"/>
        </w:rPr>
        <w:t xml:space="preserve"> con respecto al flanco ascendente del reloj. Esta misma secuencia se utiliza en el </w:t>
      </w:r>
      <w:r w:rsidR="00EC4716">
        <w:rPr>
          <w:rFonts w:ascii="Arial" w:hAnsi="Arial" w:cs="Arial"/>
          <w:sz w:val="24"/>
          <w:szCs w:val="24"/>
          <w:lang w:val="es-ES"/>
        </w:rPr>
        <w:t>envío</w:t>
      </w:r>
      <w:r w:rsidR="0069273B">
        <w:rPr>
          <w:rFonts w:ascii="Arial" w:hAnsi="Arial" w:cs="Arial"/>
          <w:sz w:val="24"/>
          <w:szCs w:val="24"/>
          <w:lang w:val="es-ES"/>
        </w:rPr>
        <w:t xml:space="preserve"> masivo, con la diferencia que en este </w:t>
      </w:r>
      <w:r w:rsidR="00EC4716">
        <w:rPr>
          <w:rFonts w:ascii="Arial" w:hAnsi="Arial" w:cs="Arial"/>
          <w:sz w:val="24"/>
          <w:szCs w:val="24"/>
          <w:lang w:val="es-ES"/>
        </w:rPr>
        <w:t>último</w:t>
      </w:r>
      <w:r w:rsidR="0069273B">
        <w:rPr>
          <w:rFonts w:ascii="Arial" w:hAnsi="Arial" w:cs="Arial"/>
          <w:sz w:val="24"/>
          <w:szCs w:val="24"/>
          <w:lang w:val="es-ES"/>
        </w:rPr>
        <w:t xml:space="preserve"> tipo, las señales SLWR y SLCS</w:t>
      </w:r>
      <w:r w:rsidR="00EC4716">
        <w:rPr>
          <w:rFonts w:ascii="Arial" w:hAnsi="Arial" w:cs="Arial"/>
          <w:sz w:val="24"/>
          <w:szCs w:val="24"/>
          <w:lang w:val="es-ES"/>
        </w:rPr>
        <w:t xml:space="preserve"> se dejan activadas. En este caso, el valor en el bus de datos, es transferido a la FIFO en cada flanco ascendente de PCLK, y es actualizado el puntero del buffer.</w:t>
      </w:r>
    </w:p>
    <w:p w14:paraId="052BC1A4" w14:textId="77777777" w:rsidR="00EC4716" w:rsidRDefault="00EC4716" w:rsidP="002269B4">
      <w:pPr>
        <w:spacing w:after="20"/>
        <w:rPr>
          <w:rFonts w:ascii="Arial" w:hAnsi="Arial" w:cs="Arial"/>
          <w:sz w:val="24"/>
          <w:szCs w:val="24"/>
          <w:lang w:val="es-ES"/>
        </w:rPr>
      </w:pPr>
    </w:p>
    <w:p w14:paraId="7AB06B65" w14:textId="77777777" w:rsidR="00EC4716" w:rsidRDefault="00EC4716" w:rsidP="002269B4">
      <w:pPr>
        <w:spacing w:after="20"/>
        <w:jc w:val="both"/>
        <w:rPr>
          <w:rFonts w:ascii="Arial" w:hAnsi="Arial" w:cs="Arial"/>
          <w:sz w:val="24"/>
          <w:szCs w:val="24"/>
          <w:lang w:val="es-ES"/>
        </w:rPr>
      </w:pPr>
    </w:p>
    <w:p w14:paraId="5D14F215" w14:textId="0EEB9D5C" w:rsidR="00EC4716" w:rsidRPr="00350A7D" w:rsidRDefault="00EC4716" w:rsidP="00350A7D">
      <w:pPr>
        <w:pStyle w:val="Ttulo3"/>
        <w:rPr>
          <w:rFonts w:ascii="Arial" w:hAnsi="Arial" w:cs="Arial"/>
          <w:b/>
          <w:color w:val="000000" w:themeColor="text1"/>
          <w:sz w:val="28"/>
          <w:lang w:val="es-ES"/>
        </w:rPr>
      </w:pPr>
      <w:bookmarkStart w:id="83" w:name="_Toc465621247"/>
      <w:r w:rsidRPr="00350A7D">
        <w:rPr>
          <w:rFonts w:ascii="Arial" w:hAnsi="Arial" w:cs="Arial"/>
          <w:b/>
          <w:color w:val="000000" w:themeColor="text1"/>
          <w:sz w:val="28"/>
          <w:lang w:val="es-ES"/>
        </w:rPr>
        <w:t>4.2 Transferencias, hilos y zócalos</w:t>
      </w:r>
      <w:bookmarkEnd w:id="83"/>
    </w:p>
    <w:p w14:paraId="0797FB28" w14:textId="77777777" w:rsidR="00EC4716" w:rsidRDefault="00EC4716" w:rsidP="002269B4">
      <w:pPr>
        <w:spacing w:after="20"/>
        <w:jc w:val="both"/>
        <w:rPr>
          <w:rFonts w:ascii="Arial" w:hAnsi="Arial" w:cs="Arial"/>
          <w:b/>
          <w:sz w:val="28"/>
          <w:szCs w:val="24"/>
          <w:lang w:val="es-ES"/>
        </w:rPr>
      </w:pPr>
    </w:p>
    <w:p w14:paraId="6C8AD3BE" w14:textId="77777777" w:rsidR="00EC4716" w:rsidRDefault="00EC4716" w:rsidP="002269B4">
      <w:pPr>
        <w:spacing w:after="20"/>
        <w:jc w:val="both"/>
        <w:rPr>
          <w:rFonts w:ascii="Arial" w:hAnsi="Arial" w:cs="Arial"/>
          <w:sz w:val="24"/>
          <w:szCs w:val="24"/>
          <w:lang w:val="es-ES"/>
        </w:rPr>
      </w:pPr>
      <w:r>
        <w:rPr>
          <w:rFonts w:ascii="Arial" w:hAnsi="Arial" w:cs="Arial"/>
          <w:b/>
          <w:sz w:val="28"/>
          <w:szCs w:val="24"/>
          <w:lang w:val="es-ES"/>
        </w:rPr>
        <w:tab/>
      </w:r>
      <w:r>
        <w:rPr>
          <w:rFonts w:ascii="Arial" w:hAnsi="Arial" w:cs="Arial"/>
          <w:sz w:val="24"/>
          <w:szCs w:val="24"/>
          <w:lang w:val="es-ES"/>
        </w:rPr>
        <w:t>En esta sección se explica brevemente los conceptos necesarios para las transferencias desde y hacia el FX3.</w:t>
      </w:r>
    </w:p>
    <w:p w14:paraId="24EA124B" w14:textId="77777777" w:rsidR="00EC4716" w:rsidRDefault="00EC4716" w:rsidP="002269B4">
      <w:pPr>
        <w:spacing w:after="20"/>
        <w:jc w:val="both"/>
        <w:rPr>
          <w:rFonts w:ascii="Arial" w:hAnsi="Arial" w:cs="Arial"/>
          <w:sz w:val="24"/>
          <w:szCs w:val="24"/>
          <w:lang w:val="es-ES"/>
        </w:rPr>
      </w:pPr>
    </w:p>
    <w:p w14:paraId="42CC7ADF" w14:textId="77777777" w:rsidR="00EC4716" w:rsidRPr="00EC4716" w:rsidRDefault="00EC4716" w:rsidP="002269B4">
      <w:pPr>
        <w:spacing w:after="20"/>
        <w:jc w:val="both"/>
        <w:rPr>
          <w:rFonts w:ascii="Arial" w:hAnsi="Arial" w:cs="Arial"/>
          <w:i/>
          <w:sz w:val="24"/>
          <w:szCs w:val="24"/>
          <w:lang w:val="es-ES"/>
        </w:rPr>
      </w:pPr>
      <w:r>
        <w:rPr>
          <w:rFonts w:ascii="Arial" w:hAnsi="Arial" w:cs="Arial"/>
          <w:sz w:val="24"/>
          <w:szCs w:val="24"/>
          <w:lang w:val="es-ES"/>
        </w:rPr>
        <w:tab/>
      </w:r>
      <w:r w:rsidRPr="00EC4716">
        <w:rPr>
          <w:rFonts w:ascii="Arial" w:hAnsi="Arial" w:cs="Arial"/>
          <w:i/>
          <w:sz w:val="24"/>
          <w:szCs w:val="24"/>
          <w:lang w:val="es-ES"/>
        </w:rPr>
        <w:t>Zócalos,  Descriptores DMA, Buffer DMA</w:t>
      </w:r>
      <w:r w:rsidR="0002490B">
        <w:rPr>
          <w:rFonts w:ascii="Arial" w:hAnsi="Arial" w:cs="Arial"/>
          <w:i/>
          <w:sz w:val="24"/>
          <w:szCs w:val="24"/>
          <w:lang w:val="es-ES"/>
        </w:rPr>
        <w:t xml:space="preserve"> e</w:t>
      </w:r>
      <w:r w:rsidRPr="00EC4716">
        <w:rPr>
          <w:rFonts w:ascii="Arial" w:hAnsi="Arial" w:cs="Arial"/>
          <w:i/>
          <w:sz w:val="24"/>
          <w:szCs w:val="24"/>
          <w:lang w:val="es-ES"/>
        </w:rPr>
        <w:t xml:space="preserve"> Hilo GPIF:</w:t>
      </w:r>
    </w:p>
    <w:p w14:paraId="39929C9F" w14:textId="77777777" w:rsidR="00EC4716" w:rsidRDefault="00EC4716" w:rsidP="002269B4">
      <w:pPr>
        <w:spacing w:after="20"/>
        <w:jc w:val="both"/>
        <w:rPr>
          <w:rFonts w:ascii="Arial" w:hAnsi="Arial" w:cs="Arial"/>
          <w:sz w:val="24"/>
          <w:szCs w:val="24"/>
          <w:lang w:val="es-ES"/>
        </w:rPr>
      </w:pPr>
    </w:p>
    <w:p w14:paraId="488F50E9" w14:textId="77777777" w:rsidR="00EC4716" w:rsidRDefault="00EC4716" w:rsidP="002269B4">
      <w:pPr>
        <w:spacing w:after="20"/>
        <w:jc w:val="both"/>
        <w:rPr>
          <w:rFonts w:ascii="Arial" w:hAnsi="Arial" w:cs="Arial"/>
          <w:sz w:val="24"/>
          <w:szCs w:val="24"/>
          <w:lang w:val="es-ES"/>
        </w:rPr>
      </w:pPr>
      <w:r>
        <w:rPr>
          <w:rFonts w:ascii="Arial" w:hAnsi="Arial" w:cs="Arial"/>
          <w:sz w:val="24"/>
          <w:szCs w:val="24"/>
          <w:lang w:val="es-ES"/>
        </w:rPr>
        <w:tab/>
        <w:t xml:space="preserve">Un </w:t>
      </w:r>
      <w:r w:rsidR="00200451">
        <w:rPr>
          <w:rFonts w:ascii="Arial" w:hAnsi="Arial" w:cs="Arial"/>
          <w:sz w:val="24"/>
          <w:szCs w:val="24"/>
          <w:lang w:val="es-ES"/>
        </w:rPr>
        <w:t>zócalo</w:t>
      </w:r>
      <w:r>
        <w:rPr>
          <w:rFonts w:ascii="Arial" w:hAnsi="Arial" w:cs="Arial"/>
          <w:sz w:val="24"/>
          <w:szCs w:val="24"/>
          <w:lang w:val="es-ES"/>
        </w:rPr>
        <w:t>, es un punto de conexión entre</w:t>
      </w:r>
      <w:r w:rsidR="00200451">
        <w:rPr>
          <w:rFonts w:ascii="Arial" w:hAnsi="Arial" w:cs="Arial"/>
          <w:sz w:val="24"/>
          <w:szCs w:val="24"/>
          <w:lang w:val="es-ES"/>
        </w:rPr>
        <w:t xml:space="preserve"> un bloque de hardware de un periférico y la memoria RAM del FX3. Cada bloque de hardware de los periféricos en el FX3, tales como USB, GPIF, UART y SPI, tiene un número fijo de zócalos asociados a cada uno de ellos. El número de datos independientes que fluyen a través de un periférico, es igual al número de zócalos que posee. La implementación de un zócalo, incluye una serie de registros que apuntan al descriptor DMA activo y habilitan la bandera de interrupción asociada al zócalo.</w:t>
      </w:r>
    </w:p>
    <w:p w14:paraId="3D1FC99F" w14:textId="77777777" w:rsidR="00200451" w:rsidRDefault="00200451" w:rsidP="002269B4">
      <w:pPr>
        <w:spacing w:after="20"/>
        <w:jc w:val="both"/>
        <w:rPr>
          <w:rFonts w:ascii="Arial" w:hAnsi="Arial" w:cs="Arial"/>
          <w:sz w:val="24"/>
          <w:szCs w:val="24"/>
          <w:lang w:val="es-ES"/>
        </w:rPr>
      </w:pPr>
      <w:r>
        <w:rPr>
          <w:rFonts w:ascii="Arial" w:hAnsi="Arial" w:cs="Arial"/>
          <w:sz w:val="24"/>
          <w:szCs w:val="24"/>
          <w:lang w:val="es-ES"/>
        </w:rPr>
        <w:tab/>
      </w:r>
    </w:p>
    <w:p w14:paraId="07869D7A" w14:textId="77777777" w:rsidR="00200451" w:rsidRDefault="00200451" w:rsidP="002269B4">
      <w:pPr>
        <w:spacing w:after="20"/>
        <w:jc w:val="both"/>
        <w:rPr>
          <w:rFonts w:ascii="Arial" w:hAnsi="Arial" w:cs="Arial"/>
          <w:sz w:val="24"/>
          <w:szCs w:val="24"/>
          <w:lang w:val="es-ES"/>
        </w:rPr>
      </w:pPr>
      <w:r>
        <w:rPr>
          <w:rFonts w:ascii="Arial" w:hAnsi="Arial" w:cs="Arial"/>
          <w:sz w:val="24"/>
          <w:szCs w:val="24"/>
          <w:lang w:val="es-ES"/>
        </w:rPr>
        <w:tab/>
        <w:t xml:space="preserve">Un descriptor DMA, es una serie de registros reservados en la RAM del FX3. Estos mantienen la información sobre la dirección y tamaño del buffer DMA, </w:t>
      </w:r>
      <w:r w:rsidR="00825695">
        <w:rPr>
          <w:rFonts w:ascii="Arial" w:hAnsi="Arial" w:cs="Arial"/>
          <w:sz w:val="24"/>
          <w:szCs w:val="24"/>
          <w:lang w:val="es-ES"/>
        </w:rPr>
        <w:t>así</w:t>
      </w:r>
      <w:r>
        <w:rPr>
          <w:rFonts w:ascii="Arial" w:hAnsi="Arial" w:cs="Arial"/>
          <w:sz w:val="24"/>
          <w:szCs w:val="24"/>
          <w:lang w:val="es-ES"/>
        </w:rPr>
        <w:t xml:space="preserve"> como punteros al siguiente descriptor DMA. Estos punteros generan una cadena de descriptores DMA.</w:t>
      </w:r>
    </w:p>
    <w:p w14:paraId="5253F416" w14:textId="77777777" w:rsidR="00200451" w:rsidRDefault="00200451" w:rsidP="002269B4">
      <w:pPr>
        <w:spacing w:after="20"/>
        <w:jc w:val="both"/>
        <w:rPr>
          <w:rFonts w:ascii="Arial" w:hAnsi="Arial" w:cs="Arial"/>
          <w:sz w:val="24"/>
          <w:szCs w:val="24"/>
          <w:lang w:val="es-ES"/>
        </w:rPr>
      </w:pPr>
    </w:p>
    <w:p w14:paraId="79C7D49E" w14:textId="77777777" w:rsidR="00200451" w:rsidRDefault="00200451" w:rsidP="002269B4">
      <w:pPr>
        <w:spacing w:after="20"/>
        <w:jc w:val="both"/>
        <w:rPr>
          <w:rFonts w:ascii="Arial" w:hAnsi="Arial" w:cs="Arial"/>
          <w:sz w:val="24"/>
          <w:szCs w:val="24"/>
          <w:lang w:val="es-ES"/>
        </w:rPr>
      </w:pPr>
      <w:r>
        <w:rPr>
          <w:rFonts w:ascii="Arial" w:hAnsi="Arial" w:cs="Arial"/>
          <w:sz w:val="24"/>
          <w:szCs w:val="24"/>
          <w:lang w:val="es-ES"/>
        </w:rPr>
        <w:tab/>
        <w:t xml:space="preserve">Un buffer DMA, es una sección de RAM utilizada para </w:t>
      </w:r>
      <w:r w:rsidR="00CF5C35">
        <w:rPr>
          <w:rFonts w:ascii="Arial" w:hAnsi="Arial" w:cs="Arial"/>
          <w:sz w:val="24"/>
          <w:szCs w:val="24"/>
          <w:lang w:val="es-ES"/>
        </w:rPr>
        <w:t>almacenamiento parcial de datos transferidos a través del FX3. Los buffers DMA son asignados desde la RAM por el FX3 y sus direcciones se almacenan como parte de los descriptores DMA.</w:t>
      </w:r>
    </w:p>
    <w:p w14:paraId="0234AF6F" w14:textId="77777777" w:rsidR="00CF5C35" w:rsidRDefault="00CF5C35" w:rsidP="002269B4">
      <w:pPr>
        <w:spacing w:after="20"/>
        <w:jc w:val="both"/>
        <w:rPr>
          <w:rFonts w:ascii="Arial" w:hAnsi="Arial" w:cs="Arial"/>
          <w:sz w:val="24"/>
          <w:szCs w:val="24"/>
          <w:lang w:val="es-ES"/>
        </w:rPr>
      </w:pPr>
    </w:p>
    <w:p w14:paraId="3A3AD685" w14:textId="77777777" w:rsidR="00200451" w:rsidRDefault="00CF5C35" w:rsidP="002269B4">
      <w:pPr>
        <w:spacing w:after="20"/>
        <w:jc w:val="both"/>
        <w:rPr>
          <w:rFonts w:ascii="Arial" w:hAnsi="Arial" w:cs="Arial"/>
          <w:sz w:val="24"/>
          <w:szCs w:val="24"/>
          <w:lang w:val="es-ES"/>
        </w:rPr>
      </w:pPr>
      <w:r>
        <w:rPr>
          <w:rFonts w:ascii="Arial" w:hAnsi="Arial" w:cs="Arial"/>
          <w:sz w:val="24"/>
          <w:szCs w:val="24"/>
          <w:lang w:val="es-ES"/>
        </w:rPr>
        <w:tab/>
        <w:t xml:space="preserve">Un hilo GPIF es un camino de datos dedicado en el bloque GPIF que conecta los pines de información externos con un zócalo. Los zócalos pueden señalizarse entre ellos a través de eventos o pueden comunicarse con la CPU del FX3 través de interrupciones. El programa configura esta señalización. A modo de ejemplo, en un </w:t>
      </w:r>
      <w:r w:rsidR="00825695">
        <w:rPr>
          <w:rFonts w:ascii="Arial" w:hAnsi="Arial" w:cs="Arial"/>
          <w:sz w:val="24"/>
          <w:szCs w:val="24"/>
          <w:lang w:val="es-ES"/>
        </w:rPr>
        <w:t>envío</w:t>
      </w:r>
      <w:r>
        <w:rPr>
          <w:rFonts w:ascii="Arial" w:hAnsi="Arial" w:cs="Arial"/>
          <w:sz w:val="24"/>
          <w:szCs w:val="24"/>
          <w:lang w:val="es-ES"/>
        </w:rPr>
        <w:t xml:space="preserve"> de datos desde el bloque GPIF hacia el bloque USB. El </w:t>
      </w:r>
      <w:r w:rsidR="00825695">
        <w:rPr>
          <w:rFonts w:ascii="Arial" w:hAnsi="Arial" w:cs="Arial"/>
          <w:sz w:val="24"/>
          <w:szCs w:val="24"/>
          <w:lang w:val="es-ES"/>
        </w:rPr>
        <w:t>zócalo</w:t>
      </w:r>
      <w:r>
        <w:rPr>
          <w:rFonts w:ascii="Arial" w:hAnsi="Arial" w:cs="Arial"/>
          <w:sz w:val="24"/>
          <w:szCs w:val="24"/>
          <w:lang w:val="es-ES"/>
        </w:rPr>
        <w:t xml:space="preserve"> GPIF puede comunicarle al </w:t>
      </w:r>
      <w:r w:rsidR="00825695">
        <w:rPr>
          <w:rFonts w:ascii="Arial" w:hAnsi="Arial" w:cs="Arial"/>
          <w:sz w:val="24"/>
          <w:szCs w:val="24"/>
          <w:lang w:val="es-ES"/>
        </w:rPr>
        <w:t>zócalo</w:t>
      </w:r>
      <w:r>
        <w:rPr>
          <w:rFonts w:ascii="Arial" w:hAnsi="Arial" w:cs="Arial"/>
          <w:sz w:val="24"/>
          <w:szCs w:val="24"/>
          <w:lang w:val="es-ES"/>
        </w:rPr>
        <w:t xml:space="preserve"> USB que ha completado un buffer DMA, y luego, el </w:t>
      </w:r>
      <w:r w:rsidR="00825695">
        <w:rPr>
          <w:rFonts w:ascii="Arial" w:hAnsi="Arial" w:cs="Arial"/>
          <w:sz w:val="24"/>
          <w:szCs w:val="24"/>
          <w:lang w:val="es-ES"/>
        </w:rPr>
        <w:t>zócalo</w:t>
      </w:r>
      <w:r>
        <w:rPr>
          <w:rFonts w:ascii="Arial" w:hAnsi="Arial" w:cs="Arial"/>
          <w:sz w:val="24"/>
          <w:szCs w:val="24"/>
          <w:lang w:val="es-ES"/>
        </w:rPr>
        <w:t xml:space="preserve"> USB puede indicarle al </w:t>
      </w:r>
      <w:r w:rsidR="00825695">
        <w:rPr>
          <w:rFonts w:ascii="Arial" w:hAnsi="Arial" w:cs="Arial"/>
          <w:sz w:val="24"/>
          <w:szCs w:val="24"/>
          <w:lang w:val="es-ES"/>
        </w:rPr>
        <w:t>zócalo GPIF que el buffer DMA está</w:t>
      </w:r>
      <w:r>
        <w:rPr>
          <w:rFonts w:ascii="Arial" w:hAnsi="Arial" w:cs="Arial"/>
          <w:sz w:val="24"/>
          <w:szCs w:val="24"/>
          <w:lang w:val="es-ES"/>
        </w:rPr>
        <w:t xml:space="preserve"> </w:t>
      </w:r>
      <w:r w:rsidR="00825695">
        <w:rPr>
          <w:rFonts w:ascii="Arial" w:hAnsi="Arial" w:cs="Arial"/>
          <w:sz w:val="24"/>
          <w:szCs w:val="24"/>
          <w:lang w:val="es-ES"/>
        </w:rPr>
        <w:t>vacío</w:t>
      </w:r>
      <w:r>
        <w:rPr>
          <w:rFonts w:ascii="Arial" w:hAnsi="Arial" w:cs="Arial"/>
          <w:sz w:val="24"/>
          <w:szCs w:val="24"/>
          <w:lang w:val="es-ES"/>
        </w:rPr>
        <w:t>.</w:t>
      </w:r>
      <w:r w:rsidR="00825695">
        <w:rPr>
          <w:rFonts w:ascii="Arial" w:hAnsi="Arial" w:cs="Arial"/>
          <w:sz w:val="24"/>
          <w:szCs w:val="24"/>
          <w:lang w:val="es-ES"/>
        </w:rPr>
        <w:t xml:space="preserve"> Esta implementación se llama canal DMA automático. Este, es usado cuando la CPU del FX3 no tiene que modificar ningún dato en el flujo de datos (Como sucede en este proyecto en donde </w:t>
      </w:r>
      <w:proofErr w:type="spellStart"/>
      <w:r w:rsidR="00825695">
        <w:rPr>
          <w:rFonts w:ascii="Arial" w:hAnsi="Arial" w:cs="Arial"/>
          <w:sz w:val="24"/>
          <w:szCs w:val="24"/>
          <w:lang w:val="es-ES"/>
        </w:rPr>
        <w:t>el</w:t>
      </w:r>
      <w:proofErr w:type="spellEnd"/>
      <w:r w:rsidR="00825695">
        <w:rPr>
          <w:rFonts w:ascii="Arial" w:hAnsi="Arial" w:cs="Arial"/>
          <w:sz w:val="24"/>
          <w:szCs w:val="24"/>
          <w:lang w:val="es-ES"/>
        </w:rPr>
        <w:t xml:space="preserve"> envió es directo al USB sin ser utilizado por la CPU del FX3).</w:t>
      </w:r>
    </w:p>
    <w:p w14:paraId="7E4471B3" w14:textId="77777777" w:rsidR="00825695" w:rsidRDefault="00825695" w:rsidP="002269B4">
      <w:pPr>
        <w:spacing w:after="20"/>
        <w:jc w:val="both"/>
        <w:rPr>
          <w:rFonts w:ascii="Arial" w:hAnsi="Arial" w:cs="Arial"/>
          <w:sz w:val="24"/>
          <w:szCs w:val="24"/>
          <w:lang w:val="es-ES"/>
        </w:rPr>
      </w:pPr>
    </w:p>
    <w:p w14:paraId="22CAD884" w14:textId="14C4FE52" w:rsidR="00825695" w:rsidRPr="00350A7D" w:rsidRDefault="00825695" w:rsidP="00350A7D">
      <w:pPr>
        <w:pStyle w:val="Ttulo3"/>
        <w:rPr>
          <w:rFonts w:ascii="Arial" w:hAnsi="Arial" w:cs="Arial"/>
          <w:b/>
          <w:color w:val="000000" w:themeColor="text1"/>
          <w:sz w:val="28"/>
          <w:szCs w:val="28"/>
          <w:lang w:val="es-ES"/>
        </w:rPr>
      </w:pPr>
      <w:bookmarkStart w:id="84" w:name="_Toc465621248"/>
      <w:r w:rsidRPr="00350A7D">
        <w:rPr>
          <w:rFonts w:ascii="Arial" w:hAnsi="Arial" w:cs="Arial"/>
          <w:b/>
          <w:color w:val="000000" w:themeColor="text1"/>
          <w:sz w:val="28"/>
          <w:szCs w:val="28"/>
          <w:lang w:val="es-ES"/>
        </w:rPr>
        <w:t>4.3 Firmware del FX3 y código VHDL del FPGA</w:t>
      </w:r>
      <w:bookmarkEnd w:id="84"/>
    </w:p>
    <w:p w14:paraId="5AE0F66D" w14:textId="77777777" w:rsidR="008B2F10" w:rsidRDefault="00200451" w:rsidP="002269B4">
      <w:pPr>
        <w:spacing w:after="20"/>
        <w:jc w:val="both"/>
        <w:rPr>
          <w:rFonts w:ascii="Arial" w:hAnsi="Arial" w:cs="Arial"/>
          <w:sz w:val="24"/>
          <w:szCs w:val="24"/>
          <w:lang w:val="es-ES"/>
        </w:rPr>
      </w:pPr>
      <w:r>
        <w:rPr>
          <w:rFonts w:ascii="Arial" w:hAnsi="Arial" w:cs="Arial"/>
          <w:sz w:val="24"/>
          <w:szCs w:val="24"/>
          <w:lang w:val="es-ES"/>
        </w:rPr>
        <w:tab/>
      </w:r>
    </w:p>
    <w:p w14:paraId="035A8F77" w14:textId="23EE4B96" w:rsidR="00825695" w:rsidRDefault="00825695" w:rsidP="002269B4">
      <w:pPr>
        <w:spacing w:after="20"/>
        <w:rPr>
          <w:rFonts w:ascii="Arial" w:hAnsi="Arial" w:cs="Arial"/>
          <w:sz w:val="24"/>
          <w:szCs w:val="24"/>
          <w:lang w:val="es-ES"/>
        </w:rPr>
      </w:pPr>
      <w:r>
        <w:rPr>
          <w:rFonts w:ascii="Arial" w:hAnsi="Arial" w:cs="Arial"/>
          <w:sz w:val="24"/>
          <w:szCs w:val="24"/>
          <w:lang w:val="es-ES"/>
        </w:rPr>
        <w:tab/>
        <w:t xml:space="preserve">Como se mencionó al comienzo de este capítulo, se usó como base para esta interface, la nota de aplicación de </w:t>
      </w:r>
      <w:proofErr w:type="spellStart"/>
      <w:r>
        <w:rPr>
          <w:rFonts w:ascii="Arial" w:hAnsi="Arial" w:cs="Arial"/>
          <w:sz w:val="24"/>
          <w:szCs w:val="24"/>
          <w:lang w:val="es-ES"/>
        </w:rPr>
        <w:t>Cypress</w:t>
      </w:r>
      <w:proofErr w:type="spellEnd"/>
      <w:r>
        <w:rPr>
          <w:rFonts w:ascii="Arial" w:hAnsi="Arial" w:cs="Arial"/>
          <w:sz w:val="24"/>
          <w:szCs w:val="24"/>
          <w:lang w:val="es-ES"/>
        </w:rPr>
        <w:t xml:space="preserve">. La misma, incluye el firmware para el FX3 y un código VHDL para un FPGA que permita la comunicación de la interface FIFO esclavo. </w:t>
      </w:r>
      <w:r w:rsidR="0002490B">
        <w:rPr>
          <w:rFonts w:ascii="Arial" w:hAnsi="Arial" w:cs="Arial"/>
          <w:sz w:val="24"/>
          <w:szCs w:val="24"/>
          <w:lang w:val="es-ES"/>
        </w:rPr>
        <w:t>Para poner en marcha la misma, se deben configurar algunas opciones que se explicar</w:t>
      </w:r>
      <w:r w:rsidR="00B73E2C">
        <w:rPr>
          <w:rFonts w:ascii="Arial" w:hAnsi="Arial" w:cs="Arial"/>
          <w:sz w:val="24"/>
          <w:szCs w:val="24"/>
          <w:lang w:val="es-ES"/>
        </w:rPr>
        <w:t>á</w:t>
      </w:r>
      <w:r w:rsidR="0002490B">
        <w:rPr>
          <w:rFonts w:ascii="Arial" w:hAnsi="Arial" w:cs="Arial"/>
          <w:sz w:val="24"/>
          <w:szCs w:val="24"/>
          <w:lang w:val="es-ES"/>
        </w:rPr>
        <w:t>n a continuación.</w:t>
      </w:r>
    </w:p>
    <w:p w14:paraId="443E6FDE" w14:textId="77777777" w:rsidR="0002490B" w:rsidRDefault="0002490B" w:rsidP="002269B4">
      <w:pPr>
        <w:spacing w:after="20"/>
        <w:rPr>
          <w:rFonts w:ascii="Arial" w:hAnsi="Arial" w:cs="Arial"/>
          <w:sz w:val="24"/>
          <w:szCs w:val="24"/>
          <w:lang w:val="es-ES"/>
        </w:rPr>
      </w:pPr>
    </w:p>
    <w:p w14:paraId="2A5674DC" w14:textId="678C8486" w:rsidR="008B2F10" w:rsidRDefault="004645C9" w:rsidP="002269B4">
      <w:pPr>
        <w:spacing w:after="20"/>
        <w:rPr>
          <w:rFonts w:ascii="Arial" w:hAnsi="Arial" w:cs="Arial"/>
          <w:b/>
          <w:sz w:val="24"/>
          <w:szCs w:val="24"/>
          <w:lang w:val="es-ES"/>
        </w:rPr>
      </w:pPr>
      <w:r>
        <w:rPr>
          <w:rFonts w:ascii="Arial" w:hAnsi="Arial" w:cs="Arial"/>
          <w:b/>
          <w:sz w:val="24"/>
          <w:szCs w:val="24"/>
          <w:lang w:val="es-ES"/>
        </w:rPr>
        <w:t>4.3.1 Firmware del EZ USB FX3</w:t>
      </w:r>
    </w:p>
    <w:p w14:paraId="51CDF443" w14:textId="77777777" w:rsidR="008B2F10" w:rsidRPr="008B2F10" w:rsidRDefault="008B2F10" w:rsidP="002269B4">
      <w:pPr>
        <w:spacing w:after="20"/>
        <w:rPr>
          <w:rFonts w:ascii="Arial" w:hAnsi="Arial" w:cs="Arial"/>
          <w:b/>
          <w:sz w:val="24"/>
          <w:szCs w:val="24"/>
          <w:lang w:val="es-ES"/>
        </w:rPr>
      </w:pPr>
    </w:p>
    <w:p w14:paraId="5866CA44" w14:textId="77777777" w:rsidR="00B73E2C" w:rsidRDefault="0002490B" w:rsidP="002269B4">
      <w:pPr>
        <w:spacing w:after="20"/>
        <w:jc w:val="both"/>
        <w:rPr>
          <w:ins w:id="85" w:author="Cristian Sisterna" w:date="2016-10-14T11:29:00Z"/>
          <w:rFonts w:ascii="Arial" w:hAnsi="Arial" w:cs="Arial"/>
          <w:sz w:val="24"/>
          <w:szCs w:val="24"/>
          <w:lang w:val="es-ES"/>
        </w:rPr>
      </w:pPr>
      <w:r>
        <w:rPr>
          <w:rFonts w:ascii="Arial" w:hAnsi="Arial" w:cs="Arial"/>
          <w:sz w:val="24"/>
          <w:szCs w:val="24"/>
          <w:lang w:val="es-ES"/>
        </w:rPr>
        <w:tab/>
        <w:t>Primero, teniendo instalado el software Eclipse EZ USB Suite, que viene incluido con el kit del EZ USB FX3, debemos importar el proyecto que viene en la nota de aplicación. Para realizar esto una vez abierto el entorno de desarrollo</w:t>
      </w:r>
      <w:r w:rsidR="000075DD">
        <w:rPr>
          <w:rFonts w:ascii="Arial" w:hAnsi="Arial" w:cs="Arial"/>
          <w:sz w:val="24"/>
          <w:szCs w:val="24"/>
          <w:lang w:val="es-ES"/>
        </w:rPr>
        <w:t xml:space="preserve"> nos dirigimos a</w:t>
      </w:r>
      <w:proofErr w:type="gramStart"/>
      <w:r w:rsidR="000075DD">
        <w:rPr>
          <w:rFonts w:ascii="Arial" w:hAnsi="Arial" w:cs="Arial"/>
          <w:sz w:val="24"/>
          <w:szCs w:val="24"/>
          <w:lang w:val="es-ES"/>
        </w:rPr>
        <w:t>: ”</w:t>
      </w:r>
      <w:proofErr w:type="gramEnd"/>
      <w:r w:rsidR="000075DD" w:rsidRPr="000075DD">
        <w:rPr>
          <w:rFonts w:ascii="Arial" w:hAnsi="Arial" w:cs="Arial"/>
          <w:i/>
          <w:sz w:val="24"/>
          <w:szCs w:val="24"/>
          <w:lang w:val="es-ES"/>
        </w:rPr>
        <w:t>File&gt;</w:t>
      </w:r>
      <w:proofErr w:type="spellStart"/>
      <w:r w:rsidR="000075DD" w:rsidRPr="000075DD">
        <w:rPr>
          <w:rFonts w:ascii="Arial" w:hAnsi="Arial" w:cs="Arial"/>
          <w:i/>
          <w:sz w:val="24"/>
          <w:szCs w:val="24"/>
          <w:lang w:val="es-ES"/>
        </w:rPr>
        <w:t>Import</w:t>
      </w:r>
      <w:proofErr w:type="spellEnd"/>
      <w:r w:rsidR="000075DD">
        <w:rPr>
          <w:rFonts w:ascii="Arial" w:hAnsi="Arial" w:cs="Arial"/>
          <w:sz w:val="24"/>
          <w:szCs w:val="24"/>
          <w:lang w:val="es-ES"/>
        </w:rPr>
        <w:t>” se abrirá una ventana nueva en donde seleccionamos: “</w:t>
      </w:r>
      <w:proofErr w:type="spellStart"/>
      <w:r w:rsidR="000075DD">
        <w:rPr>
          <w:rFonts w:ascii="Arial" w:hAnsi="Arial" w:cs="Arial"/>
          <w:i/>
          <w:sz w:val="24"/>
          <w:szCs w:val="24"/>
          <w:lang w:val="es-ES"/>
        </w:rPr>
        <w:t>Proyect</w:t>
      </w:r>
      <w:proofErr w:type="spellEnd"/>
      <w:r w:rsidR="000075DD">
        <w:rPr>
          <w:rFonts w:ascii="Arial" w:hAnsi="Arial" w:cs="Arial"/>
          <w:i/>
          <w:sz w:val="24"/>
          <w:szCs w:val="24"/>
          <w:lang w:val="es-ES"/>
        </w:rPr>
        <w:t>&gt;</w:t>
      </w:r>
      <w:proofErr w:type="spellStart"/>
      <w:r w:rsidR="000075DD">
        <w:rPr>
          <w:rFonts w:ascii="Arial" w:hAnsi="Arial" w:cs="Arial"/>
          <w:sz w:val="24"/>
          <w:szCs w:val="24"/>
          <w:lang w:val="es-ES"/>
        </w:rPr>
        <w:t>Existing</w:t>
      </w:r>
      <w:proofErr w:type="spellEnd"/>
      <w:r w:rsidR="000075DD">
        <w:rPr>
          <w:rFonts w:ascii="Arial" w:hAnsi="Arial" w:cs="Arial"/>
          <w:sz w:val="24"/>
          <w:szCs w:val="24"/>
          <w:lang w:val="es-ES"/>
        </w:rPr>
        <w:t xml:space="preserve"> Project </w:t>
      </w:r>
      <w:proofErr w:type="spellStart"/>
      <w:r w:rsidR="000075DD">
        <w:rPr>
          <w:rFonts w:ascii="Arial" w:hAnsi="Arial" w:cs="Arial"/>
          <w:sz w:val="24"/>
          <w:szCs w:val="24"/>
          <w:lang w:val="es-ES"/>
        </w:rPr>
        <w:t>into</w:t>
      </w:r>
      <w:proofErr w:type="spellEnd"/>
      <w:r w:rsidR="000075DD">
        <w:rPr>
          <w:rFonts w:ascii="Arial" w:hAnsi="Arial" w:cs="Arial"/>
          <w:sz w:val="24"/>
          <w:szCs w:val="24"/>
          <w:lang w:val="es-ES"/>
        </w:rPr>
        <w:t xml:space="preserve"> </w:t>
      </w:r>
      <w:proofErr w:type="spellStart"/>
      <w:r w:rsidR="000075DD">
        <w:rPr>
          <w:rFonts w:ascii="Arial" w:hAnsi="Arial" w:cs="Arial"/>
          <w:sz w:val="24"/>
          <w:szCs w:val="24"/>
          <w:lang w:val="es-ES"/>
        </w:rPr>
        <w:t>Workspace</w:t>
      </w:r>
      <w:proofErr w:type="spellEnd"/>
      <w:r w:rsidR="000075DD">
        <w:rPr>
          <w:rFonts w:ascii="Arial" w:hAnsi="Arial" w:cs="Arial"/>
          <w:sz w:val="24"/>
          <w:szCs w:val="24"/>
          <w:lang w:val="es-ES"/>
        </w:rPr>
        <w:t>”. Se nos presenta una nueva ventana en donde buscamos la dirección donde te</w:t>
      </w:r>
      <w:r w:rsidR="000553AE">
        <w:rPr>
          <w:rFonts w:ascii="Arial" w:hAnsi="Arial" w:cs="Arial"/>
          <w:sz w:val="24"/>
          <w:szCs w:val="24"/>
          <w:lang w:val="es-ES"/>
        </w:rPr>
        <w:t xml:space="preserve">ngamos instalado el programa: </w:t>
      </w:r>
    </w:p>
    <w:p w14:paraId="65208E19" w14:textId="7A6A7934" w:rsidR="000553AE" w:rsidRPr="007D7793" w:rsidRDefault="000553AE" w:rsidP="002269B4">
      <w:pPr>
        <w:spacing w:after="20"/>
        <w:jc w:val="both"/>
        <w:rPr>
          <w:rFonts w:ascii="Arial" w:hAnsi="Arial" w:cs="Arial"/>
          <w:sz w:val="24"/>
          <w:szCs w:val="24"/>
          <w:lang w:val="en-US"/>
        </w:rPr>
      </w:pPr>
      <w:r w:rsidRPr="007D7793">
        <w:rPr>
          <w:rFonts w:ascii="Arial" w:hAnsi="Arial" w:cs="Arial"/>
          <w:sz w:val="24"/>
          <w:szCs w:val="24"/>
          <w:lang w:val="en-US"/>
        </w:rPr>
        <w:t>“C:\Cypress\</w:t>
      </w:r>
      <w:r w:rsidR="000075DD" w:rsidRPr="007D7793">
        <w:rPr>
          <w:rFonts w:ascii="Arial" w:hAnsi="Arial" w:cs="Arial"/>
          <w:sz w:val="24"/>
          <w:szCs w:val="24"/>
          <w:lang w:val="en-US"/>
        </w:rPr>
        <w:t>FX3</w:t>
      </w:r>
      <w:r w:rsidRPr="007D7793">
        <w:rPr>
          <w:rFonts w:ascii="Arial" w:hAnsi="Arial" w:cs="Arial"/>
          <w:sz w:val="24"/>
          <w:szCs w:val="24"/>
          <w:lang w:val="en-US"/>
        </w:rPr>
        <w:t>\</w:t>
      </w:r>
      <w:r w:rsidR="000075DD" w:rsidRPr="007D7793">
        <w:rPr>
          <w:rFonts w:ascii="Arial" w:hAnsi="Arial" w:cs="Arial"/>
          <w:sz w:val="24"/>
          <w:szCs w:val="24"/>
          <w:lang w:val="en-US"/>
        </w:rPr>
        <w:t>SDK\1.2\firmwar</w:t>
      </w:r>
      <w:r w:rsidRPr="007D7793">
        <w:rPr>
          <w:rFonts w:ascii="Arial" w:hAnsi="Arial" w:cs="Arial"/>
          <w:sz w:val="24"/>
          <w:szCs w:val="24"/>
          <w:lang w:val="en-US"/>
        </w:rPr>
        <w:t>e\</w:t>
      </w:r>
      <w:proofErr w:type="spellStart"/>
      <w:r w:rsidRPr="007D7793">
        <w:rPr>
          <w:rFonts w:ascii="Arial" w:hAnsi="Arial" w:cs="Arial"/>
          <w:sz w:val="24"/>
          <w:szCs w:val="24"/>
          <w:lang w:val="en-US"/>
        </w:rPr>
        <w:t>slavefifo_examples</w:t>
      </w:r>
      <w:proofErr w:type="spellEnd"/>
      <w:r w:rsidRPr="007D7793">
        <w:rPr>
          <w:rFonts w:ascii="Arial" w:hAnsi="Arial" w:cs="Arial"/>
          <w:sz w:val="24"/>
          <w:szCs w:val="24"/>
          <w:lang w:val="en-US"/>
        </w:rPr>
        <w:t>\</w:t>
      </w:r>
      <w:proofErr w:type="spellStart"/>
      <w:r w:rsidRPr="007D7793">
        <w:rPr>
          <w:rFonts w:ascii="Arial" w:hAnsi="Arial" w:cs="Arial"/>
          <w:sz w:val="24"/>
          <w:szCs w:val="24"/>
          <w:lang w:val="en-US"/>
        </w:rPr>
        <w:t>slfifosync</w:t>
      </w:r>
      <w:proofErr w:type="spellEnd"/>
      <w:r w:rsidRPr="007D7793">
        <w:rPr>
          <w:rFonts w:ascii="Arial" w:hAnsi="Arial" w:cs="Arial"/>
          <w:sz w:val="24"/>
          <w:szCs w:val="24"/>
          <w:lang w:val="en-US"/>
        </w:rPr>
        <w:t>.”</w:t>
      </w:r>
      <w:r w:rsidR="000075DD" w:rsidRPr="007D7793">
        <w:rPr>
          <w:rFonts w:ascii="Arial" w:hAnsi="Arial" w:cs="Arial"/>
          <w:sz w:val="24"/>
          <w:szCs w:val="24"/>
          <w:lang w:val="en-US"/>
        </w:rPr>
        <w:t xml:space="preserve"> </w:t>
      </w:r>
    </w:p>
    <w:p w14:paraId="2CF8342B" w14:textId="45AB67C5" w:rsidR="0002490B" w:rsidRDefault="000553AE" w:rsidP="002269B4">
      <w:pPr>
        <w:spacing w:after="20"/>
        <w:jc w:val="both"/>
        <w:rPr>
          <w:rFonts w:ascii="Arial" w:hAnsi="Arial" w:cs="Arial"/>
          <w:sz w:val="24"/>
          <w:szCs w:val="24"/>
          <w:lang w:val="es-ES"/>
        </w:rPr>
      </w:pPr>
      <w:r>
        <w:rPr>
          <w:rFonts w:ascii="Arial" w:hAnsi="Arial" w:cs="Arial"/>
          <w:sz w:val="24"/>
          <w:szCs w:val="24"/>
          <w:lang w:val="es-ES"/>
        </w:rPr>
        <w:lastRenderedPageBreak/>
        <w:t xml:space="preserve">Con el nombre </w:t>
      </w:r>
      <w:r w:rsidR="000075DD">
        <w:rPr>
          <w:rFonts w:ascii="Arial" w:hAnsi="Arial" w:cs="Arial"/>
          <w:sz w:val="24"/>
          <w:szCs w:val="24"/>
          <w:lang w:val="es-ES"/>
        </w:rPr>
        <w:t>“</w:t>
      </w:r>
      <w:proofErr w:type="spellStart"/>
      <w:r w:rsidR="000075DD">
        <w:rPr>
          <w:rFonts w:ascii="Arial" w:hAnsi="Arial" w:cs="Arial"/>
          <w:sz w:val="24"/>
          <w:szCs w:val="24"/>
          <w:lang w:val="es-ES"/>
        </w:rPr>
        <w:t>SlaveFifoSync</w:t>
      </w:r>
      <w:proofErr w:type="spellEnd"/>
      <w:r w:rsidR="000075DD">
        <w:rPr>
          <w:rFonts w:ascii="Arial" w:hAnsi="Arial" w:cs="Arial"/>
          <w:sz w:val="24"/>
          <w:szCs w:val="24"/>
          <w:lang w:val="es-ES"/>
        </w:rPr>
        <w:t>” y lo elegimos (Para no editar el proyecto original, debemos seleccionar en esta última ventana, la casilla: “</w:t>
      </w:r>
      <w:proofErr w:type="spellStart"/>
      <w:r w:rsidR="000075DD">
        <w:rPr>
          <w:rFonts w:ascii="Arial" w:hAnsi="Arial" w:cs="Arial"/>
          <w:sz w:val="24"/>
          <w:szCs w:val="24"/>
          <w:lang w:val="es-ES"/>
        </w:rPr>
        <w:t>Copy</w:t>
      </w:r>
      <w:proofErr w:type="spellEnd"/>
      <w:r w:rsidR="000075DD">
        <w:rPr>
          <w:rFonts w:ascii="Arial" w:hAnsi="Arial" w:cs="Arial"/>
          <w:sz w:val="24"/>
          <w:szCs w:val="24"/>
          <w:lang w:val="es-ES"/>
        </w:rPr>
        <w:t xml:space="preserve"> </w:t>
      </w:r>
      <w:proofErr w:type="spellStart"/>
      <w:r w:rsidR="000075DD">
        <w:rPr>
          <w:rFonts w:ascii="Arial" w:hAnsi="Arial" w:cs="Arial"/>
          <w:sz w:val="24"/>
          <w:szCs w:val="24"/>
          <w:lang w:val="es-ES"/>
        </w:rPr>
        <w:t>proyect</w:t>
      </w:r>
      <w:proofErr w:type="spellEnd"/>
      <w:r w:rsidR="000075DD">
        <w:rPr>
          <w:rFonts w:ascii="Arial" w:hAnsi="Arial" w:cs="Arial"/>
          <w:sz w:val="24"/>
          <w:szCs w:val="24"/>
          <w:lang w:val="es-ES"/>
        </w:rPr>
        <w:t xml:space="preserve"> </w:t>
      </w:r>
      <w:proofErr w:type="spellStart"/>
      <w:r w:rsidR="000075DD">
        <w:rPr>
          <w:rFonts w:ascii="Arial" w:hAnsi="Arial" w:cs="Arial"/>
          <w:sz w:val="24"/>
          <w:szCs w:val="24"/>
          <w:lang w:val="es-ES"/>
        </w:rPr>
        <w:t>into</w:t>
      </w:r>
      <w:proofErr w:type="spellEnd"/>
      <w:r w:rsidR="000075DD">
        <w:rPr>
          <w:rFonts w:ascii="Arial" w:hAnsi="Arial" w:cs="Arial"/>
          <w:sz w:val="24"/>
          <w:szCs w:val="24"/>
          <w:lang w:val="es-ES"/>
        </w:rPr>
        <w:t xml:space="preserve"> </w:t>
      </w:r>
      <w:proofErr w:type="spellStart"/>
      <w:r w:rsidR="000075DD">
        <w:rPr>
          <w:rFonts w:ascii="Arial" w:hAnsi="Arial" w:cs="Arial"/>
          <w:sz w:val="24"/>
          <w:szCs w:val="24"/>
          <w:lang w:val="es-ES"/>
        </w:rPr>
        <w:t>the</w:t>
      </w:r>
      <w:proofErr w:type="spellEnd"/>
      <w:r w:rsidR="000075DD">
        <w:rPr>
          <w:rFonts w:ascii="Arial" w:hAnsi="Arial" w:cs="Arial"/>
          <w:sz w:val="24"/>
          <w:szCs w:val="24"/>
          <w:lang w:val="es-ES"/>
        </w:rPr>
        <w:t xml:space="preserve"> actual </w:t>
      </w:r>
      <w:proofErr w:type="spellStart"/>
      <w:r w:rsidR="000075DD">
        <w:rPr>
          <w:rFonts w:ascii="Arial" w:hAnsi="Arial" w:cs="Arial"/>
          <w:sz w:val="24"/>
          <w:szCs w:val="24"/>
          <w:lang w:val="es-ES"/>
        </w:rPr>
        <w:t>Workspace</w:t>
      </w:r>
      <w:proofErr w:type="spellEnd"/>
      <w:r w:rsidR="000075DD">
        <w:rPr>
          <w:rFonts w:ascii="Arial" w:hAnsi="Arial" w:cs="Arial"/>
          <w:sz w:val="24"/>
          <w:szCs w:val="24"/>
          <w:lang w:val="es-ES"/>
        </w:rPr>
        <w:t>”)</w:t>
      </w:r>
      <w:r>
        <w:rPr>
          <w:rFonts w:ascii="Arial" w:hAnsi="Arial" w:cs="Arial"/>
          <w:sz w:val="24"/>
          <w:szCs w:val="24"/>
          <w:lang w:val="es-ES"/>
        </w:rPr>
        <w:t>.</w:t>
      </w:r>
      <w:r w:rsidR="000075DD">
        <w:rPr>
          <w:rFonts w:ascii="Arial" w:hAnsi="Arial" w:cs="Arial"/>
          <w:sz w:val="24"/>
          <w:szCs w:val="24"/>
          <w:lang w:val="es-ES"/>
        </w:rPr>
        <w:t xml:space="preserve"> En las </w:t>
      </w:r>
      <w:r w:rsidR="000075DD" w:rsidRPr="004645C9">
        <w:rPr>
          <w:rFonts w:ascii="Arial" w:hAnsi="Arial" w:cs="Arial"/>
          <w:sz w:val="24"/>
          <w:szCs w:val="24"/>
          <w:lang w:val="es-ES"/>
        </w:rPr>
        <w:fldChar w:fldCharType="begin"/>
      </w:r>
      <w:r w:rsidR="000075DD" w:rsidRPr="004645C9">
        <w:rPr>
          <w:rFonts w:ascii="Arial" w:hAnsi="Arial" w:cs="Arial"/>
          <w:sz w:val="24"/>
          <w:szCs w:val="24"/>
          <w:lang w:val="es-ES"/>
        </w:rPr>
        <w:instrText xml:space="preserve"> REF _Ref462861134 \h  \* MERGEFORMAT </w:instrText>
      </w:r>
      <w:r w:rsidR="000075DD" w:rsidRPr="004645C9">
        <w:rPr>
          <w:rFonts w:ascii="Arial" w:hAnsi="Arial" w:cs="Arial"/>
          <w:sz w:val="24"/>
          <w:szCs w:val="24"/>
          <w:lang w:val="es-ES"/>
        </w:rPr>
      </w:r>
      <w:r w:rsidR="000075DD" w:rsidRPr="004645C9">
        <w:rPr>
          <w:rFonts w:ascii="Arial" w:hAnsi="Arial" w:cs="Arial"/>
          <w:sz w:val="24"/>
          <w:szCs w:val="24"/>
          <w:lang w:val="es-ES"/>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30</w:t>
      </w:r>
      <w:r w:rsidR="000075DD" w:rsidRPr="004645C9">
        <w:rPr>
          <w:rFonts w:ascii="Arial" w:hAnsi="Arial" w:cs="Arial"/>
          <w:sz w:val="24"/>
          <w:szCs w:val="24"/>
          <w:lang w:val="es-ES"/>
        </w:rPr>
        <w:fldChar w:fldCharType="end"/>
      </w:r>
      <w:r w:rsidR="000075DD" w:rsidRPr="004645C9">
        <w:rPr>
          <w:rFonts w:ascii="Arial" w:hAnsi="Arial" w:cs="Arial"/>
          <w:sz w:val="24"/>
          <w:szCs w:val="24"/>
          <w:lang w:val="es-ES"/>
        </w:rPr>
        <w:t xml:space="preserve"> y </w:t>
      </w:r>
      <w:r w:rsidR="000075DD" w:rsidRPr="004645C9">
        <w:rPr>
          <w:rFonts w:ascii="Arial" w:hAnsi="Arial" w:cs="Arial"/>
          <w:sz w:val="24"/>
          <w:szCs w:val="24"/>
          <w:lang w:val="es-ES"/>
        </w:rPr>
        <w:fldChar w:fldCharType="begin"/>
      </w:r>
      <w:r w:rsidR="000075DD" w:rsidRPr="004645C9">
        <w:rPr>
          <w:rFonts w:ascii="Arial" w:hAnsi="Arial" w:cs="Arial"/>
          <w:sz w:val="24"/>
          <w:szCs w:val="24"/>
          <w:lang w:val="es-ES"/>
        </w:rPr>
        <w:instrText xml:space="preserve"> REF _Ref462861137 \h  \* MERGEFORMAT </w:instrText>
      </w:r>
      <w:r w:rsidR="000075DD" w:rsidRPr="004645C9">
        <w:rPr>
          <w:rFonts w:ascii="Arial" w:hAnsi="Arial" w:cs="Arial"/>
          <w:sz w:val="24"/>
          <w:szCs w:val="24"/>
          <w:lang w:val="es-ES"/>
        </w:rPr>
      </w:r>
      <w:r w:rsidR="000075DD" w:rsidRPr="004645C9">
        <w:rPr>
          <w:rFonts w:ascii="Arial" w:hAnsi="Arial" w:cs="Arial"/>
          <w:sz w:val="24"/>
          <w:szCs w:val="24"/>
          <w:lang w:val="es-ES"/>
        </w:rPr>
        <w:fldChar w:fldCharType="separate"/>
      </w:r>
      <w:r w:rsidR="004645C9" w:rsidRPr="004645C9">
        <w:rPr>
          <w:rFonts w:ascii="Arial" w:hAnsi="Arial" w:cs="Arial"/>
          <w:noProof/>
          <w:sz w:val="24"/>
        </w:rPr>
        <w:t>Figura</w:t>
      </w:r>
      <w:r w:rsidR="004645C9">
        <w:t xml:space="preserve"> </w:t>
      </w:r>
      <w:r w:rsidR="004645C9" w:rsidRPr="004645C9">
        <w:rPr>
          <w:rFonts w:ascii="Arial" w:hAnsi="Arial" w:cs="Arial"/>
          <w:noProof/>
          <w:sz w:val="24"/>
        </w:rPr>
        <w:t>31</w:t>
      </w:r>
      <w:r w:rsidR="000075DD" w:rsidRPr="004645C9">
        <w:rPr>
          <w:rFonts w:ascii="Arial" w:hAnsi="Arial" w:cs="Arial"/>
          <w:sz w:val="24"/>
          <w:szCs w:val="24"/>
          <w:lang w:val="es-ES"/>
        </w:rPr>
        <w:fldChar w:fldCharType="end"/>
      </w:r>
      <w:r w:rsidR="000075DD">
        <w:rPr>
          <w:rFonts w:ascii="Arial" w:hAnsi="Arial" w:cs="Arial"/>
          <w:sz w:val="24"/>
          <w:szCs w:val="24"/>
          <w:lang w:val="es-ES"/>
        </w:rPr>
        <w:t xml:space="preserve"> se puede observar los pasos indicados anteriormente.</w:t>
      </w:r>
    </w:p>
    <w:p w14:paraId="48F61C5A" w14:textId="77777777" w:rsidR="000553AE" w:rsidRDefault="000553AE" w:rsidP="002269B4">
      <w:pPr>
        <w:spacing w:after="20"/>
        <w:rPr>
          <w:rFonts w:ascii="Arial" w:hAnsi="Arial" w:cs="Arial"/>
          <w:sz w:val="24"/>
          <w:szCs w:val="24"/>
          <w:lang w:val="es-ES"/>
        </w:rPr>
      </w:pPr>
    </w:p>
    <w:p w14:paraId="24AA9485" w14:textId="77777777" w:rsidR="000075DD" w:rsidRDefault="000075DD" w:rsidP="002269B4">
      <w:pPr>
        <w:keepNext/>
        <w:spacing w:after="20"/>
        <w:jc w:val="center"/>
      </w:pPr>
      <w:r>
        <w:rPr>
          <w:rFonts w:ascii="Arial" w:hAnsi="Arial" w:cs="Arial"/>
          <w:noProof/>
          <w:sz w:val="24"/>
          <w:szCs w:val="24"/>
          <w:lang w:val="es-ES" w:eastAsia="es-ES"/>
        </w:rPr>
        <w:drawing>
          <wp:inline distT="0" distB="0" distL="0" distR="0" wp14:anchorId="17D069AF" wp14:editId="31731905">
            <wp:extent cx="5495925" cy="362114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9984" cy="3623821"/>
                    </a:xfrm>
                    <a:prstGeom prst="rect">
                      <a:avLst/>
                    </a:prstGeom>
                    <a:noFill/>
                    <a:ln>
                      <a:noFill/>
                    </a:ln>
                  </pic:spPr>
                </pic:pic>
              </a:graphicData>
            </a:graphic>
          </wp:inline>
        </w:drawing>
      </w:r>
    </w:p>
    <w:p w14:paraId="3F107467" w14:textId="77777777" w:rsidR="000075DD" w:rsidRDefault="000075DD" w:rsidP="002269B4">
      <w:pPr>
        <w:pStyle w:val="Descripcin"/>
        <w:spacing w:after="20"/>
        <w:jc w:val="center"/>
      </w:pPr>
      <w:bookmarkStart w:id="86" w:name="_Ref462861134"/>
      <w:bookmarkStart w:id="87" w:name="_Toc465465586"/>
      <w:r>
        <w:t xml:space="preserve">Figura </w:t>
      </w:r>
      <w:r>
        <w:fldChar w:fldCharType="begin"/>
      </w:r>
      <w:r>
        <w:instrText xml:space="preserve"> SEQ Figura \* ARABIC </w:instrText>
      </w:r>
      <w:r>
        <w:fldChar w:fldCharType="separate"/>
      </w:r>
      <w:r w:rsidR="003F5D41">
        <w:rPr>
          <w:noProof/>
        </w:rPr>
        <w:t>30</w:t>
      </w:r>
      <w:r>
        <w:fldChar w:fldCharType="end"/>
      </w:r>
      <w:bookmarkEnd w:id="86"/>
      <w:r>
        <w:t>: Importar proyecto en Eclipse EZ USB Suite.</w:t>
      </w:r>
      <w:bookmarkEnd w:id="87"/>
    </w:p>
    <w:p w14:paraId="754E7532" w14:textId="77777777" w:rsidR="000075DD" w:rsidRDefault="00EC4716" w:rsidP="002269B4">
      <w:pPr>
        <w:spacing w:after="20"/>
        <w:jc w:val="both"/>
      </w:pPr>
      <w:r>
        <w:rPr>
          <w:rFonts w:ascii="Arial" w:hAnsi="Arial" w:cs="Arial"/>
          <w:sz w:val="24"/>
          <w:szCs w:val="24"/>
          <w:lang w:val="es-ES"/>
        </w:rPr>
        <w:tab/>
      </w:r>
      <w:r>
        <w:rPr>
          <w:rFonts w:ascii="Arial" w:hAnsi="Arial" w:cs="Arial"/>
          <w:sz w:val="24"/>
          <w:szCs w:val="24"/>
          <w:lang w:val="es-ES"/>
        </w:rPr>
        <w:tab/>
      </w:r>
      <w:r w:rsidR="000075DD">
        <w:rPr>
          <w:rFonts w:ascii="Arial" w:hAnsi="Arial" w:cs="Arial"/>
          <w:noProof/>
          <w:sz w:val="24"/>
          <w:szCs w:val="24"/>
          <w:lang w:val="es-ES" w:eastAsia="es-ES"/>
        </w:rPr>
        <w:drawing>
          <wp:inline distT="0" distB="0" distL="0" distR="0" wp14:anchorId="2793A25E" wp14:editId="65C8C9E9">
            <wp:extent cx="5235582" cy="36290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842" cy="3631285"/>
                    </a:xfrm>
                    <a:prstGeom prst="rect">
                      <a:avLst/>
                    </a:prstGeom>
                    <a:noFill/>
                    <a:ln>
                      <a:noFill/>
                    </a:ln>
                  </pic:spPr>
                </pic:pic>
              </a:graphicData>
            </a:graphic>
          </wp:inline>
        </w:drawing>
      </w:r>
    </w:p>
    <w:p w14:paraId="5DF300F0" w14:textId="77777777" w:rsidR="000075DD" w:rsidRDefault="000075DD" w:rsidP="002269B4">
      <w:pPr>
        <w:pStyle w:val="Descripcin"/>
        <w:spacing w:after="20"/>
        <w:jc w:val="center"/>
      </w:pPr>
      <w:bookmarkStart w:id="88" w:name="_Ref462861137"/>
      <w:bookmarkStart w:id="89" w:name="_Toc465465587"/>
      <w:r>
        <w:t xml:space="preserve">Figura </w:t>
      </w:r>
      <w:r>
        <w:fldChar w:fldCharType="begin"/>
      </w:r>
      <w:r>
        <w:instrText xml:space="preserve"> SEQ Figura \* ARABIC </w:instrText>
      </w:r>
      <w:r>
        <w:fldChar w:fldCharType="separate"/>
      </w:r>
      <w:r w:rsidR="003F5D41">
        <w:rPr>
          <w:noProof/>
        </w:rPr>
        <w:t>31</w:t>
      </w:r>
      <w:r>
        <w:fldChar w:fldCharType="end"/>
      </w:r>
      <w:bookmarkEnd w:id="88"/>
      <w:r>
        <w:t xml:space="preserve">: Seleccionar proyecto existente al </w:t>
      </w:r>
      <w:proofErr w:type="spellStart"/>
      <w:r>
        <w:t>Workspace</w:t>
      </w:r>
      <w:bookmarkEnd w:id="89"/>
      <w:proofErr w:type="spellEnd"/>
    </w:p>
    <w:p w14:paraId="4E77E81B" w14:textId="77777777" w:rsidR="000553AE" w:rsidRDefault="000553AE" w:rsidP="002269B4">
      <w:pPr>
        <w:spacing w:after="20"/>
        <w:jc w:val="both"/>
        <w:rPr>
          <w:rFonts w:ascii="Arial" w:hAnsi="Arial" w:cs="Arial"/>
          <w:i/>
          <w:sz w:val="24"/>
        </w:rPr>
      </w:pPr>
      <w:r>
        <w:rPr>
          <w:rFonts w:ascii="Arial" w:hAnsi="Arial" w:cs="Arial"/>
          <w:sz w:val="24"/>
        </w:rPr>
        <w:lastRenderedPageBreak/>
        <w:tab/>
        <w:t>Una vez abierto el proyecto. Buscamos el archivo de cabecera “</w:t>
      </w:r>
      <w:proofErr w:type="spellStart"/>
      <w:r w:rsidRPr="000553AE">
        <w:rPr>
          <w:rFonts w:ascii="Arial" w:hAnsi="Arial" w:cs="Arial"/>
          <w:i/>
          <w:sz w:val="24"/>
        </w:rPr>
        <w:t>yfxslfifosync.h</w:t>
      </w:r>
      <w:proofErr w:type="spellEnd"/>
      <w:r>
        <w:rPr>
          <w:rFonts w:ascii="Arial" w:hAnsi="Arial" w:cs="Arial"/>
          <w:sz w:val="24"/>
        </w:rPr>
        <w:t>” y dentro de este seleccionamos la configuración de bus de datos de 32 bits.</w:t>
      </w:r>
      <w:r w:rsidR="008B2F10">
        <w:rPr>
          <w:rFonts w:ascii="Arial" w:hAnsi="Arial" w:cs="Arial"/>
          <w:sz w:val="24"/>
        </w:rPr>
        <w:t xml:space="preserve"> Para esto debemos asignar un “1” a la constante </w:t>
      </w:r>
      <w:r w:rsidR="008B2F10" w:rsidRPr="008B2F10">
        <w:rPr>
          <w:rFonts w:ascii="Arial" w:hAnsi="Arial" w:cs="Arial"/>
          <w:i/>
          <w:sz w:val="24"/>
        </w:rPr>
        <w:t>CY_FX_SLFIFO_GPIF_16_32BIT_CONF_SELECT</w:t>
      </w:r>
      <w:r w:rsidR="008B2F10">
        <w:rPr>
          <w:rFonts w:ascii="Arial" w:hAnsi="Arial" w:cs="Arial"/>
          <w:i/>
          <w:sz w:val="24"/>
        </w:rPr>
        <w:t>.</w:t>
      </w:r>
    </w:p>
    <w:p w14:paraId="69102361" w14:textId="77777777" w:rsidR="008B2F10" w:rsidRDefault="008B2F10" w:rsidP="002269B4">
      <w:pPr>
        <w:spacing w:after="20"/>
        <w:jc w:val="both"/>
        <w:rPr>
          <w:rFonts w:ascii="Arial" w:hAnsi="Arial" w:cs="Arial"/>
          <w:sz w:val="24"/>
        </w:rPr>
      </w:pPr>
      <w:r>
        <w:rPr>
          <w:rFonts w:ascii="Arial" w:hAnsi="Arial" w:cs="Arial"/>
          <w:sz w:val="24"/>
        </w:rPr>
        <w:t xml:space="preserve">Luego, para poder trabajar con la interface a 100Mhz, debemos pasar como parámetro </w:t>
      </w:r>
      <w:r w:rsidRPr="008B2F10">
        <w:rPr>
          <w:rFonts w:ascii="Arial" w:hAnsi="Arial" w:cs="Arial"/>
          <w:i/>
          <w:sz w:val="24"/>
        </w:rPr>
        <w:t>setSysClk400</w:t>
      </w:r>
      <w:r>
        <w:rPr>
          <w:rFonts w:ascii="Arial" w:hAnsi="Arial" w:cs="Arial"/>
          <w:i/>
          <w:sz w:val="24"/>
        </w:rPr>
        <w:t xml:space="preserve"> </w:t>
      </w:r>
      <w:r>
        <w:rPr>
          <w:rFonts w:ascii="Arial" w:hAnsi="Arial" w:cs="Arial"/>
          <w:sz w:val="24"/>
        </w:rPr>
        <w:t xml:space="preserve">en la función </w:t>
      </w:r>
      <w:proofErr w:type="gramStart"/>
      <w:r w:rsidRPr="008B2F10">
        <w:rPr>
          <w:rFonts w:ascii="Arial" w:hAnsi="Arial" w:cs="Arial"/>
          <w:i/>
          <w:sz w:val="24"/>
        </w:rPr>
        <w:t>CyU3PdeviceInit(</w:t>
      </w:r>
      <w:proofErr w:type="gramEnd"/>
      <w:r w:rsidRPr="008B2F10">
        <w:rPr>
          <w:rFonts w:ascii="Arial" w:hAnsi="Arial" w:cs="Arial"/>
          <w:i/>
          <w:sz w:val="24"/>
        </w:rPr>
        <w:t>)</w:t>
      </w:r>
      <w:r>
        <w:rPr>
          <w:rFonts w:ascii="Arial" w:hAnsi="Arial" w:cs="Arial"/>
          <w:i/>
          <w:sz w:val="24"/>
        </w:rPr>
        <w:t xml:space="preserve">. </w:t>
      </w:r>
      <w:r>
        <w:rPr>
          <w:rFonts w:ascii="Arial" w:hAnsi="Arial" w:cs="Arial"/>
          <w:sz w:val="24"/>
        </w:rPr>
        <w:t xml:space="preserve">De esta forma, configuramos el PLL a una frecuencia de 400Mhz porque el FX3 divide la frecuencia del PLL en 4. </w:t>
      </w:r>
    </w:p>
    <w:p w14:paraId="191DA96E" w14:textId="7D60ADFD" w:rsidR="0094652C" w:rsidRDefault="0094652C" w:rsidP="002269B4">
      <w:pPr>
        <w:spacing w:after="20"/>
        <w:jc w:val="both"/>
        <w:rPr>
          <w:rFonts w:ascii="Arial" w:hAnsi="Arial" w:cs="Arial"/>
          <w:sz w:val="24"/>
        </w:rPr>
      </w:pPr>
      <w:r>
        <w:rPr>
          <w:rFonts w:ascii="Arial" w:hAnsi="Arial" w:cs="Arial"/>
          <w:sz w:val="24"/>
        </w:rPr>
        <w:tab/>
      </w:r>
    </w:p>
    <w:p w14:paraId="00FFBFD2" w14:textId="3D17625D" w:rsidR="0094652C" w:rsidRDefault="0094652C" w:rsidP="002269B4">
      <w:pPr>
        <w:spacing w:after="20"/>
        <w:jc w:val="both"/>
        <w:rPr>
          <w:rFonts w:ascii="Arial" w:hAnsi="Arial" w:cs="Arial"/>
          <w:sz w:val="24"/>
        </w:rPr>
      </w:pPr>
      <w:r>
        <w:rPr>
          <w:rFonts w:ascii="Arial" w:hAnsi="Arial" w:cs="Arial"/>
          <w:sz w:val="24"/>
        </w:rPr>
        <w:tab/>
        <w:t>Este firmware incluye</w:t>
      </w:r>
      <w:r w:rsidR="00C15D76">
        <w:rPr>
          <w:rFonts w:ascii="Arial" w:hAnsi="Arial" w:cs="Arial"/>
          <w:sz w:val="24"/>
        </w:rPr>
        <w:t xml:space="preserve"> configurados los de</w:t>
      </w:r>
      <w:r w:rsidR="00C90AE5">
        <w:rPr>
          <w:rFonts w:ascii="Arial" w:hAnsi="Arial" w:cs="Arial"/>
          <w:sz w:val="24"/>
        </w:rPr>
        <w:t>s</w:t>
      </w:r>
      <w:r w:rsidR="00C15D76">
        <w:rPr>
          <w:rFonts w:ascii="Arial" w:hAnsi="Arial" w:cs="Arial"/>
          <w:sz w:val="24"/>
        </w:rPr>
        <w:t>criptores para la</w:t>
      </w:r>
      <w:r w:rsidR="00C90AE5">
        <w:rPr>
          <w:rFonts w:ascii="Arial" w:hAnsi="Arial" w:cs="Arial"/>
          <w:sz w:val="24"/>
        </w:rPr>
        <w:t>s</w:t>
      </w:r>
      <w:r w:rsidR="00C15D76">
        <w:rPr>
          <w:rFonts w:ascii="Arial" w:hAnsi="Arial" w:cs="Arial"/>
          <w:sz w:val="24"/>
        </w:rPr>
        <w:t xml:space="preserve"> interface</w:t>
      </w:r>
      <w:r w:rsidR="00C90AE5">
        <w:rPr>
          <w:rFonts w:ascii="Arial" w:hAnsi="Arial" w:cs="Arial"/>
          <w:sz w:val="24"/>
        </w:rPr>
        <w:t>s</w:t>
      </w:r>
      <w:r w:rsidR="00C15D76">
        <w:rPr>
          <w:rFonts w:ascii="Arial" w:hAnsi="Arial" w:cs="Arial"/>
          <w:sz w:val="24"/>
        </w:rPr>
        <w:t xml:space="preserve"> BULK IN y BULK </w:t>
      </w:r>
      <w:r w:rsidR="00C90AE5">
        <w:rPr>
          <w:rFonts w:ascii="Arial" w:hAnsi="Arial" w:cs="Arial"/>
          <w:sz w:val="24"/>
        </w:rPr>
        <w:t>e ISOC IN e ISOC OUT</w:t>
      </w:r>
      <w:r w:rsidR="00C15D76">
        <w:rPr>
          <w:rFonts w:ascii="Arial" w:hAnsi="Arial" w:cs="Arial"/>
          <w:sz w:val="24"/>
        </w:rPr>
        <w:t xml:space="preserve"> con sus respectivos PID = 0x00F1 y VID = </w:t>
      </w:r>
      <w:r w:rsidR="00C15D76" w:rsidRPr="00C15D76">
        <w:rPr>
          <w:rFonts w:ascii="Arial" w:hAnsi="Arial" w:cs="Arial"/>
          <w:sz w:val="24"/>
        </w:rPr>
        <w:t>0x04B4</w:t>
      </w:r>
      <w:r w:rsidR="00C15D76">
        <w:rPr>
          <w:rFonts w:ascii="Arial" w:hAnsi="Arial" w:cs="Arial"/>
          <w:sz w:val="24"/>
        </w:rPr>
        <w:t xml:space="preserve">, los cuales son los que el programa de VS 2010 busca para </w:t>
      </w:r>
      <w:r w:rsidR="00C90AE5">
        <w:rPr>
          <w:rFonts w:ascii="Arial" w:hAnsi="Arial" w:cs="Arial"/>
          <w:sz w:val="24"/>
        </w:rPr>
        <w:t>conectarse. Estos enlazan perfectamente con los drivers que se instalan al conectar la placa del kit EZ USB FX3, los cuales están diseñados para estos firmwares.</w:t>
      </w:r>
    </w:p>
    <w:p w14:paraId="2B2A3CB2" w14:textId="77777777" w:rsidR="008B2F10" w:rsidRDefault="008B2F10" w:rsidP="002269B4">
      <w:pPr>
        <w:spacing w:after="20"/>
        <w:jc w:val="both"/>
        <w:rPr>
          <w:rFonts w:ascii="Arial" w:hAnsi="Arial" w:cs="Arial"/>
          <w:sz w:val="24"/>
        </w:rPr>
      </w:pPr>
    </w:p>
    <w:p w14:paraId="0E674731" w14:textId="5CE62D2F" w:rsidR="008B2F10" w:rsidRDefault="008B2F10" w:rsidP="002269B4">
      <w:pPr>
        <w:spacing w:after="20"/>
        <w:jc w:val="both"/>
        <w:rPr>
          <w:rFonts w:ascii="Arial" w:hAnsi="Arial" w:cs="Arial"/>
          <w:sz w:val="24"/>
        </w:rPr>
      </w:pPr>
      <w:r>
        <w:rPr>
          <w:rFonts w:ascii="Arial" w:hAnsi="Arial" w:cs="Arial"/>
          <w:sz w:val="24"/>
        </w:rPr>
        <w:tab/>
        <w:t xml:space="preserve">Por </w:t>
      </w:r>
      <w:r w:rsidR="00631F7E">
        <w:rPr>
          <w:rFonts w:ascii="Arial" w:hAnsi="Arial" w:cs="Arial"/>
          <w:sz w:val="24"/>
        </w:rPr>
        <w:t>último</w:t>
      </w:r>
      <w:r>
        <w:rPr>
          <w:rFonts w:ascii="Arial" w:hAnsi="Arial" w:cs="Arial"/>
          <w:sz w:val="24"/>
        </w:rPr>
        <w:t xml:space="preserve">, en la placa del EZ USB FX3 debemos configurar algunos </w:t>
      </w:r>
      <w:proofErr w:type="spellStart"/>
      <w:r>
        <w:rPr>
          <w:rFonts w:ascii="Arial" w:hAnsi="Arial" w:cs="Arial"/>
          <w:sz w:val="24"/>
        </w:rPr>
        <w:t>jumpers</w:t>
      </w:r>
      <w:proofErr w:type="spellEnd"/>
      <w:r>
        <w:rPr>
          <w:rFonts w:ascii="Arial" w:hAnsi="Arial" w:cs="Arial"/>
          <w:sz w:val="24"/>
        </w:rPr>
        <w:t xml:space="preserve"> para que la aplicación pueda funcionar correctament</w:t>
      </w:r>
      <w:r w:rsidR="00631F7E">
        <w:rPr>
          <w:rFonts w:ascii="Arial" w:hAnsi="Arial" w:cs="Arial"/>
          <w:sz w:val="24"/>
        </w:rPr>
        <w:t xml:space="preserve">e. En la </w:t>
      </w:r>
      <w:r w:rsidR="00631F7E" w:rsidRPr="004645C9">
        <w:rPr>
          <w:rFonts w:ascii="Arial" w:hAnsi="Arial" w:cs="Arial"/>
          <w:sz w:val="24"/>
          <w:szCs w:val="24"/>
        </w:rPr>
        <w:fldChar w:fldCharType="begin"/>
      </w:r>
      <w:r w:rsidR="00631F7E" w:rsidRPr="004645C9">
        <w:rPr>
          <w:rFonts w:ascii="Arial" w:hAnsi="Arial" w:cs="Arial"/>
          <w:sz w:val="24"/>
          <w:szCs w:val="24"/>
        </w:rPr>
        <w:instrText xml:space="preserve"> REF _Ref462863128 \h  \* MERGEFORMAT </w:instrText>
      </w:r>
      <w:r w:rsidR="00631F7E" w:rsidRPr="004645C9">
        <w:rPr>
          <w:rFonts w:ascii="Arial" w:hAnsi="Arial" w:cs="Arial"/>
          <w:sz w:val="24"/>
          <w:szCs w:val="24"/>
        </w:rPr>
      </w:r>
      <w:r w:rsidR="00631F7E"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32</w:t>
      </w:r>
      <w:r w:rsidR="00631F7E" w:rsidRPr="004645C9">
        <w:rPr>
          <w:rFonts w:ascii="Arial" w:hAnsi="Arial" w:cs="Arial"/>
          <w:sz w:val="24"/>
          <w:szCs w:val="24"/>
        </w:rPr>
        <w:fldChar w:fldCharType="end"/>
      </w:r>
      <w:r w:rsidR="00631F7E">
        <w:rPr>
          <w:rFonts w:ascii="Arial" w:hAnsi="Arial" w:cs="Arial"/>
          <w:sz w:val="24"/>
        </w:rPr>
        <w:t xml:space="preserve"> se muestran tal cual la nota de aplicación de Cypress, como deben colocarse los mismos:</w:t>
      </w:r>
    </w:p>
    <w:p w14:paraId="2B22E411" w14:textId="77777777" w:rsidR="00631F7E" w:rsidRDefault="00631F7E" w:rsidP="002269B4">
      <w:pPr>
        <w:spacing w:after="20"/>
        <w:jc w:val="both"/>
        <w:rPr>
          <w:rFonts w:ascii="Arial" w:hAnsi="Arial" w:cs="Arial"/>
          <w:sz w:val="24"/>
        </w:rPr>
      </w:pPr>
      <w:r>
        <w:rPr>
          <w:rFonts w:ascii="Arial" w:hAnsi="Arial" w:cs="Arial"/>
          <w:sz w:val="24"/>
        </w:rPr>
        <w:tab/>
      </w:r>
    </w:p>
    <w:p w14:paraId="74941BAA" w14:textId="77777777" w:rsidR="00631F7E" w:rsidRDefault="00631F7E" w:rsidP="002269B4">
      <w:pPr>
        <w:keepNext/>
        <w:spacing w:after="20"/>
        <w:jc w:val="center"/>
      </w:pPr>
      <w:r w:rsidRPr="00631F7E">
        <w:rPr>
          <w:rFonts w:ascii="Arial" w:hAnsi="Arial" w:cs="Arial"/>
          <w:noProof/>
          <w:sz w:val="24"/>
          <w:lang w:val="es-ES" w:eastAsia="es-ES"/>
        </w:rPr>
        <w:drawing>
          <wp:inline distT="0" distB="0" distL="0" distR="0" wp14:anchorId="62F6E0B6" wp14:editId="341783A1">
            <wp:extent cx="5743575" cy="41052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4105275"/>
                    </a:xfrm>
                    <a:prstGeom prst="rect">
                      <a:avLst/>
                    </a:prstGeom>
                    <a:noFill/>
                    <a:ln>
                      <a:noFill/>
                    </a:ln>
                  </pic:spPr>
                </pic:pic>
              </a:graphicData>
            </a:graphic>
          </wp:inline>
        </w:drawing>
      </w:r>
    </w:p>
    <w:p w14:paraId="70F65180" w14:textId="77777777" w:rsidR="00631F7E" w:rsidRDefault="00631F7E" w:rsidP="002269B4">
      <w:pPr>
        <w:pStyle w:val="Descripcin"/>
        <w:spacing w:after="20"/>
        <w:jc w:val="center"/>
        <w:rPr>
          <w:rFonts w:ascii="Arial" w:hAnsi="Arial" w:cs="Arial"/>
          <w:sz w:val="24"/>
        </w:rPr>
      </w:pPr>
      <w:bookmarkStart w:id="90" w:name="_Ref462863128"/>
      <w:bookmarkStart w:id="91" w:name="_Toc465465588"/>
      <w:r>
        <w:t xml:space="preserve">Figura </w:t>
      </w:r>
      <w:r>
        <w:fldChar w:fldCharType="begin"/>
      </w:r>
      <w:r>
        <w:instrText xml:space="preserve"> SEQ Figura \* ARABIC </w:instrText>
      </w:r>
      <w:r>
        <w:fldChar w:fldCharType="separate"/>
      </w:r>
      <w:r w:rsidR="003F5D41">
        <w:rPr>
          <w:noProof/>
        </w:rPr>
        <w:t>32</w:t>
      </w:r>
      <w:r>
        <w:fldChar w:fldCharType="end"/>
      </w:r>
      <w:bookmarkEnd w:id="90"/>
      <w:r>
        <w:t xml:space="preserve">: Configuración de </w:t>
      </w:r>
      <w:proofErr w:type="spellStart"/>
      <w:r>
        <w:t>jumpers</w:t>
      </w:r>
      <w:proofErr w:type="spellEnd"/>
      <w:r>
        <w:t xml:space="preserve"> en la placa del FX3</w:t>
      </w:r>
      <w:bookmarkEnd w:id="91"/>
    </w:p>
    <w:p w14:paraId="34A1885F" w14:textId="77777777" w:rsidR="008B2F10" w:rsidRDefault="008B2F10" w:rsidP="002269B4">
      <w:pPr>
        <w:spacing w:after="20"/>
        <w:jc w:val="both"/>
        <w:rPr>
          <w:rFonts w:ascii="Arial" w:hAnsi="Arial" w:cs="Arial"/>
          <w:sz w:val="24"/>
        </w:rPr>
      </w:pPr>
      <w:r>
        <w:rPr>
          <w:rFonts w:ascii="Arial" w:hAnsi="Arial" w:cs="Arial"/>
          <w:sz w:val="24"/>
        </w:rPr>
        <w:tab/>
      </w:r>
      <w:r>
        <w:rPr>
          <w:rFonts w:ascii="Arial" w:hAnsi="Arial" w:cs="Arial"/>
          <w:sz w:val="24"/>
        </w:rPr>
        <w:tab/>
      </w:r>
    </w:p>
    <w:p w14:paraId="33F97B81" w14:textId="77777777" w:rsidR="008B2F10" w:rsidRDefault="008B2F10" w:rsidP="002269B4">
      <w:pPr>
        <w:spacing w:after="20"/>
        <w:jc w:val="both"/>
        <w:rPr>
          <w:rFonts w:ascii="Arial" w:hAnsi="Arial" w:cs="Arial"/>
          <w:sz w:val="24"/>
        </w:rPr>
      </w:pPr>
      <w:r>
        <w:rPr>
          <w:rFonts w:ascii="Arial" w:hAnsi="Arial" w:cs="Arial"/>
          <w:sz w:val="24"/>
        </w:rPr>
        <w:tab/>
        <w:t>Con estas configuraciones ya tenemos el FX3 configurado para transmitir a la PC mediante USB, los datos que reciba a través del maestro por medio de la FIFO.</w:t>
      </w:r>
    </w:p>
    <w:p w14:paraId="0503D949" w14:textId="77777777" w:rsidR="008B2F10" w:rsidRDefault="008B2F10" w:rsidP="002269B4">
      <w:pPr>
        <w:spacing w:after="20"/>
        <w:jc w:val="both"/>
        <w:rPr>
          <w:rFonts w:ascii="Arial" w:hAnsi="Arial" w:cs="Arial"/>
          <w:sz w:val="24"/>
        </w:rPr>
      </w:pPr>
    </w:p>
    <w:p w14:paraId="7FB37BB0" w14:textId="5C7E1A47" w:rsidR="008B2F10" w:rsidRDefault="008B2F10" w:rsidP="002269B4">
      <w:pPr>
        <w:spacing w:after="20"/>
        <w:jc w:val="both"/>
        <w:rPr>
          <w:rFonts w:ascii="Arial" w:hAnsi="Arial" w:cs="Arial"/>
          <w:b/>
          <w:sz w:val="24"/>
        </w:rPr>
      </w:pPr>
      <w:r w:rsidRPr="008B2F10">
        <w:rPr>
          <w:rFonts w:ascii="Arial" w:hAnsi="Arial" w:cs="Arial"/>
          <w:b/>
          <w:sz w:val="24"/>
        </w:rPr>
        <w:t>4.3.2</w:t>
      </w:r>
      <w:r>
        <w:rPr>
          <w:rFonts w:ascii="Arial" w:hAnsi="Arial" w:cs="Arial"/>
          <w:b/>
          <w:sz w:val="24"/>
        </w:rPr>
        <w:t xml:space="preserve">: </w:t>
      </w:r>
      <w:r w:rsidR="00631F7E">
        <w:rPr>
          <w:rFonts w:ascii="Arial" w:hAnsi="Arial" w:cs="Arial"/>
          <w:b/>
          <w:sz w:val="24"/>
        </w:rPr>
        <w:t>Código</w:t>
      </w:r>
      <w:r>
        <w:rPr>
          <w:rFonts w:ascii="Arial" w:hAnsi="Arial" w:cs="Arial"/>
          <w:b/>
          <w:sz w:val="24"/>
        </w:rPr>
        <w:t xml:space="preserve"> VHDL</w:t>
      </w:r>
      <w:r w:rsidR="000F4822">
        <w:rPr>
          <w:rFonts w:ascii="Arial" w:hAnsi="Arial" w:cs="Arial"/>
          <w:b/>
          <w:sz w:val="24"/>
        </w:rPr>
        <w:t xml:space="preserve"> de la FIFO</w:t>
      </w:r>
      <w:r w:rsidR="007D7793">
        <w:rPr>
          <w:rFonts w:ascii="Arial" w:hAnsi="Arial" w:cs="Arial"/>
          <w:b/>
          <w:sz w:val="24"/>
        </w:rPr>
        <w:t xml:space="preserve"> para el FPGA</w:t>
      </w:r>
    </w:p>
    <w:p w14:paraId="239D1BA8" w14:textId="77777777" w:rsidR="008B2F10" w:rsidRDefault="008B2F10" w:rsidP="002269B4">
      <w:pPr>
        <w:spacing w:after="20"/>
        <w:jc w:val="both"/>
        <w:rPr>
          <w:rFonts w:ascii="Arial" w:hAnsi="Arial" w:cs="Arial"/>
          <w:b/>
          <w:sz w:val="24"/>
        </w:rPr>
      </w:pPr>
    </w:p>
    <w:p w14:paraId="5D3AB44D" w14:textId="77777777" w:rsidR="008B2F10" w:rsidRDefault="008B2F10" w:rsidP="002269B4">
      <w:pPr>
        <w:spacing w:after="20"/>
        <w:jc w:val="both"/>
        <w:rPr>
          <w:rFonts w:ascii="Arial" w:hAnsi="Arial" w:cs="Arial"/>
          <w:sz w:val="24"/>
        </w:rPr>
      </w:pPr>
      <w:r>
        <w:rPr>
          <w:rFonts w:ascii="Arial" w:hAnsi="Arial" w:cs="Arial"/>
          <w:b/>
          <w:sz w:val="24"/>
        </w:rPr>
        <w:lastRenderedPageBreak/>
        <w:tab/>
      </w:r>
      <w:r w:rsidR="00631F7E">
        <w:rPr>
          <w:rFonts w:ascii="Arial" w:hAnsi="Arial" w:cs="Arial"/>
          <w:sz w:val="24"/>
        </w:rPr>
        <w:t xml:space="preserve">El código VHDL desarrollado por Cypress </w:t>
      </w:r>
      <w:r w:rsidR="002269B4">
        <w:rPr>
          <w:rFonts w:ascii="Arial" w:hAnsi="Arial" w:cs="Arial"/>
          <w:sz w:val="24"/>
        </w:rPr>
        <w:t xml:space="preserve">en la nota de aplicación </w:t>
      </w:r>
      <w:r w:rsidR="00631F7E">
        <w:rPr>
          <w:rFonts w:ascii="Arial" w:hAnsi="Arial" w:cs="Arial"/>
          <w:sz w:val="24"/>
        </w:rPr>
        <w:t>para la interface FIFO, posee 4 tipos transferencias que pueden configurarse entre el FPGA y el FX3:</w:t>
      </w:r>
    </w:p>
    <w:p w14:paraId="3023D79F" w14:textId="77777777" w:rsidR="00631F7E" w:rsidRDefault="00631F7E" w:rsidP="002269B4">
      <w:pPr>
        <w:spacing w:after="20"/>
        <w:jc w:val="both"/>
        <w:rPr>
          <w:rFonts w:ascii="Arial" w:hAnsi="Arial" w:cs="Arial"/>
          <w:sz w:val="24"/>
        </w:rPr>
      </w:pPr>
      <w:r>
        <w:rPr>
          <w:rFonts w:ascii="Arial" w:hAnsi="Arial" w:cs="Arial"/>
          <w:sz w:val="24"/>
        </w:rPr>
        <w:tab/>
      </w:r>
    </w:p>
    <w:p w14:paraId="6A13CCF2" w14:textId="77777777" w:rsidR="00631F7E" w:rsidRPr="00FD1A19" w:rsidRDefault="00631F7E" w:rsidP="002269B4">
      <w:pPr>
        <w:pStyle w:val="Prrafodelista"/>
        <w:numPr>
          <w:ilvl w:val="0"/>
          <w:numId w:val="4"/>
        </w:numPr>
        <w:spacing w:after="20"/>
        <w:jc w:val="both"/>
        <w:rPr>
          <w:rFonts w:ascii="Arial" w:hAnsi="Arial" w:cs="Arial"/>
          <w:i/>
          <w:sz w:val="24"/>
        </w:rPr>
      </w:pPr>
      <w:proofErr w:type="spellStart"/>
      <w:r>
        <w:rPr>
          <w:rFonts w:ascii="Arial" w:hAnsi="Arial" w:cs="Arial"/>
          <w:i/>
          <w:sz w:val="24"/>
        </w:rPr>
        <w:t>Loopback</w:t>
      </w:r>
      <w:proofErr w:type="spellEnd"/>
      <w:r>
        <w:rPr>
          <w:rFonts w:ascii="Arial" w:hAnsi="Arial" w:cs="Arial"/>
          <w:i/>
          <w:sz w:val="24"/>
        </w:rPr>
        <w:t xml:space="preserve">: </w:t>
      </w:r>
      <w:r>
        <w:rPr>
          <w:rFonts w:ascii="Arial" w:hAnsi="Arial" w:cs="Arial"/>
          <w:sz w:val="24"/>
        </w:rPr>
        <w:t xml:space="preserve">En esta configuración, el FPGA primero lee un buffer completo desde el FX3 y luego lo </w:t>
      </w:r>
      <w:r w:rsidR="00C101D2">
        <w:rPr>
          <w:rFonts w:ascii="Arial" w:hAnsi="Arial" w:cs="Arial"/>
          <w:sz w:val="24"/>
        </w:rPr>
        <w:t>escribe de vuelta hacia el FX3</w:t>
      </w:r>
      <w:r>
        <w:rPr>
          <w:rFonts w:ascii="Arial" w:hAnsi="Arial" w:cs="Arial"/>
          <w:sz w:val="24"/>
        </w:rPr>
        <w:t>. El controlador USB debe administrar transferencias de entrada y salida</w:t>
      </w:r>
      <w:r w:rsidR="00FD1A19">
        <w:rPr>
          <w:rFonts w:ascii="Arial" w:hAnsi="Arial" w:cs="Arial"/>
          <w:sz w:val="24"/>
        </w:rPr>
        <w:t xml:space="preserve"> para poder transmitir y recibir los datos.</w:t>
      </w:r>
    </w:p>
    <w:p w14:paraId="14AA461F" w14:textId="77777777" w:rsidR="00FD1A19" w:rsidRPr="00FD1A19" w:rsidRDefault="00FD1A19" w:rsidP="002269B4">
      <w:pPr>
        <w:pStyle w:val="Prrafodelista"/>
        <w:spacing w:after="20"/>
        <w:jc w:val="both"/>
        <w:rPr>
          <w:rFonts w:ascii="Arial" w:hAnsi="Arial" w:cs="Arial"/>
          <w:i/>
          <w:sz w:val="24"/>
        </w:rPr>
      </w:pPr>
    </w:p>
    <w:p w14:paraId="6350BD72" w14:textId="77777777" w:rsidR="00FD1A19" w:rsidRPr="00FD1A19" w:rsidRDefault="00FD1A19" w:rsidP="002269B4">
      <w:pPr>
        <w:pStyle w:val="Prrafodelista"/>
        <w:numPr>
          <w:ilvl w:val="0"/>
          <w:numId w:val="4"/>
        </w:numPr>
        <w:spacing w:after="20"/>
        <w:jc w:val="both"/>
        <w:rPr>
          <w:rFonts w:ascii="Arial" w:hAnsi="Arial" w:cs="Arial"/>
          <w:i/>
          <w:sz w:val="24"/>
        </w:rPr>
      </w:pPr>
      <w:r>
        <w:rPr>
          <w:rFonts w:ascii="Arial" w:hAnsi="Arial" w:cs="Arial"/>
          <w:i/>
          <w:sz w:val="24"/>
        </w:rPr>
        <w:t xml:space="preserve">Short </w:t>
      </w:r>
      <w:proofErr w:type="spellStart"/>
      <w:r>
        <w:rPr>
          <w:rFonts w:ascii="Arial" w:hAnsi="Arial" w:cs="Arial"/>
          <w:i/>
          <w:sz w:val="24"/>
        </w:rPr>
        <w:t>packet</w:t>
      </w:r>
      <w:proofErr w:type="spellEnd"/>
      <w:r>
        <w:rPr>
          <w:rFonts w:ascii="Arial" w:hAnsi="Arial" w:cs="Arial"/>
          <w:i/>
          <w:sz w:val="24"/>
        </w:rPr>
        <w:t>:</w:t>
      </w:r>
      <w:r>
        <w:rPr>
          <w:rFonts w:ascii="Arial" w:hAnsi="Arial" w:cs="Arial"/>
          <w:sz w:val="24"/>
        </w:rPr>
        <w:t xml:space="preserve"> Este modo, permite que el FPGA envíe un paquete completo seguido de un paquete corto hacia el FX3. El controlador USB debe administrar transferencias de entrada solamente para recibir los datos.</w:t>
      </w:r>
    </w:p>
    <w:p w14:paraId="2B80A25F" w14:textId="77777777" w:rsidR="00FD1A19" w:rsidRPr="00FD1A19" w:rsidRDefault="00FD1A19" w:rsidP="002269B4">
      <w:pPr>
        <w:pStyle w:val="Prrafodelista"/>
        <w:spacing w:after="20"/>
        <w:rPr>
          <w:rFonts w:ascii="Arial" w:hAnsi="Arial" w:cs="Arial"/>
          <w:i/>
          <w:sz w:val="24"/>
        </w:rPr>
      </w:pPr>
    </w:p>
    <w:p w14:paraId="00E1D5D5" w14:textId="77777777" w:rsidR="00FD1A19" w:rsidRPr="00FD1A19" w:rsidRDefault="00FD1A19" w:rsidP="002269B4">
      <w:pPr>
        <w:pStyle w:val="Prrafodelista"/>
        <w:numPr>
          <w:ilvl w:val="0"/>
          <w:numId w:val="4"/>
        </w:numPr>
        <w:spacing w:after="20"/>
        <w:jc w:val="both"/>
        <w:rPr>
          <w:rFonts w:ascii="Arial" w:hAnsi="Arial" w:cs="Arial"/>
          <w:i/>
          <w:sz w:val="24"/>
        </w:rPr>
      </w:pPr>
      <w:r>
        <w:rPr>
          <w:rFonts w:ascii="Arial" w:hAnsi="Arial" w:cs="Arial"/>
          <w:i/>
          <w:sz w:val="24"/>
        </w:rPr>
        <w:t xml:space="preserve">Zero </w:t>
      </w:r>
      <w:proofErr w:type="spellStart"/>
      <w:r>
        <w:rPr>
          <w:rFonts w:ascii="Arial" w:hAnsi="Arial" w:cs="Arial"/>
          <w:i/>
          <w:sz w:val="24"/>
        </w:rPr>
        <w:t>length</w:t>
      </w:r>
      <w:proofErr w:type="spellEnd"/>
      <w:r>
        <w:rPr>
          <w:rFonts w:ascii="Arial" w:hAnsi="Arial" w:cs="Arial"/>
          <w:i/>
          <w:sz w:val="24"/>
        </w:rPr>
        <w:t xml:space="preserve"> </w:t>
      </w:r>
      <w:proofErr w:type="spellStart"/>
      <w:r>
        <w:rPr>
          <w:rFonts w:ascii="Arial" w:hAnsi="Arial" w:cs="Arial"/>
          <w:i/>
          <w:sz w:val="24"/>
        </w:rPr>
        <w:t>packet</w:t>
      </w:r>
      <w:proofErr w:type="spellEnd"/>
      <w:r>
        <w:rPr>
          <w:rFonts w:ascii="Arial" w:hAnsi="Arial" w:cs="Arial"/>
          <w:i/>
          <w:sz w:val="24"/>
        </w:rPr>
        <w:t>:</w:t>
      </w:r>
      <w:r>
        <w:rPr>
          <w:rFonts w:ascii="Arial" w:hAnsi="Arial" w:cs="Arial"/>
          <w:sz w:val="24"/>
        </w:rPr>
        <w:t xml:space="preserve"> Permite transferir desde el FPGA un paquete completo seguido de un paquete sin datos hacia el FX3. El controlador USB debe administrar transferencias de entrada solamente para recibir los datos.</w:t>
      </w:r>
    </w:p>
    <w:p w14:paraId="72D4EC25" w14:textId="77777777" w:rsidR="00FD1A19" w:rsidRPr="00FD1A19" w:rsidRDefault="00FD1A19" w:rsidP="002269B4">
      <w:pPr>
        <w:pStyle w:val="Prrafodelista"/>
        <w:spacing w:after="20"/>
        <w:rPr>
          <w:rFonts w:ascii="Arial" w:hAnsi="Arial" w:cs="Arial"/>
          <w:i/>
          <w:sz w:val="24"/>
        </w:rPr>
      </w:pPr>
    </w:p>
    <w:p w14:paraId="6D74483E" w14:textId="77777777" w:rsidR="00FD1A19" w:rsidRPr="00FD1A19" w:rsidRDefault="00FD1A19" w:rsidP="002269B4">
      <w:pPr>
        <w:pStyle w:val="Prrafodelista"/>
        <w:numPr>
          <w:ilvl w:val="0"/>
          <w:numId w:val="4"/>
        </w:numPr>
        <w:spacing w:after="20"/>
        <w:jc w:val="both"/>
        <w:rPr>
          <w:rFonts w:ascii="Arial" w:hAnsi="Arial" w:cs="Arial"/>
          <w:i/>
          <w:sz w:val="24"/>
        </w:rPr>
      </w:pPr>
      <w:proofErr w:type="spellStart"/>
      <w:r>
        <w:rPr>
          <w:rFonts w:ascii="Arial" w:hAnsi="Arial" w:cs="Arial"/>
          <w:i/>
          <w:sz w:val="24"/>
        </w:rPr>
        <w:t>Streaming</w:t>
      </w:r>
      <w:proofErr w:type="spellEnd"/>
      <w:r>
        <w:rPr>
          <w:rFonts w:ascii="Arial" w:hAnsi="Arial" w:cs="Arial"/>
          <w:i/>
          <w:sz w:val="24"/>
        </w:rPr>
        <w:t xml:space="preserve"> (IN):</w:t>
      </w:r>
      <w:r>
        <w:rPr>
          <w:rFonts w:ascii="Arial" w:hAnsi="Arial" w:cs="Arial"/>
          <w:sz w:val="24"/>
        </w:rPr>
        <w:t xml:space="preserve"> El FPGA realiza transferencias unidireccionales de salida, esto es, que continuamente escribe datos hacia el FX3 mediante la FIFO. El USB solamente debe administrar paquetes de entrada para recibir los datos.</w:t>
      </w:r>
    </w:p>
    <w:p w14:paraId="21046132" w14:textId="77777777" w:rsidR="00FD1A19" w:rsidRPr="00FD1A19" w:rsidRDefault="00FD1A19" w:rsidP="002269B4">
      <w:pPr>
        <w:pStyle w:val="Prrafodelista"/>
        <w:spacing w:after="20"/>
        <w:rPr>
          <w:rFonts w:ascii="Arial" w:hAnsi="Arial" w:cs="Arial"/>
          <w:i/>
          <w:sz w:val="24"/>
        </w:rPr>
      </w:pPr>
    </w:p>
    <w:p w14:paraId="40117994" w14:textId="77777777" w:rsidR="00FD1A19" w:rsidRPr="00C101D2" w:rsidRDefault="00FD1A19" w:rsidP="002269B4">
      <w:pPr>
        <w:pStyle w:val="Prrafodelista"/>
        <w:numPr>
          <w:ilvl w:val="0"/>
          <w:numId w:val="4"/>
        </w:numPr>
        <w:spacing w:after="20"/>
        <w:jc w:val="both"/>
        <w:rPr>
          <w:rFonts w:ascii="Arial" w:hAnsi="Arial" w:cs="Arial"/>
          <w:i/>
          <w:sz w:val="24"/>
        </w:rPr>
      </w:pPr>
      <w:proofErr w:type="spellStart"/>
      <w:r>
        <w:rPr>
          <w:rFonts w:ascii="Arial" w:hAnsi="Arial" w:cs="Arial"/>
          <w:i/>
          <w:sz w:val="24"/>
        </w:rPr>
        <w:t>Streaming</w:t>
      </w:r>
      <w:proofErr w:type="spellEnd"/>
      <w:r>
        <w:rPr>
          <w:rFonts w:ascii="Arial" w:hAnsi="Arial" w:cs="Arial"/>
          <w:i/>
          <w:sz w:val="24"/>
        </w:rPr>
        <w:t xml:space="preserve"> (OUT):</w:t>
      </w:r>
      <w:r>
        <w:rPr>
          <w:rFonts w:ascii="Arial" w:hAnsi="Arial" w:cs="Arial"/>
          <w:sz w:val="24"/>
        </w:rPr>
        <w:t xml:space="preserve"> El FPGA realiza transferencias unidireccionales de entrada, esto es que continuamente, recibe datos desde el FX3 a través de la FIFO. El USB debe administrar transferencias de salida solamente.</w:t>
      </w:r>
    </w:p>
    <w:p w14:paraId="7972085D" w14:textId="77777777" w:rsidR="00C101D2" w:rsidRPr="00C101D2" w:rsidRDefault="00C101D2" w:rsidP="002269B4">
      <w:pPr>
        <w:pStyle w:val="Prrafodelista"/>
        <w:spacing w:after="20"/>
        <w:rPr>
          <w:rFonts w:ascii="Arial" w:hAnsi="Arial" w:cs="Arial"/>
          <w:i/>
          <w:sz w:val="24"/>
        </w:rPr>
      </w:pPr>
    </w:p>
    <w:p w14:paraId="26B7E3AE" w14:textId="0D2AEEA1" w:rsidR="00C101D2" w:rsidRDefault="00C101D2" w:rsidP="002269B4">
      <w:pPr>
        <w:spacing w:after="20"/>
        <w:jc w:val="both"/>
        <w:rPr>
          <w:rFonts w:ascii="Arial" w:hAnsi="Arial" w:cs="Arial"/>
          <w:sz w:val="24"/>
        </w:rPr>
      </w:pPr>
      <w:r>
        <w:rPr>
          <w:rFonts w:ascii="Arial" w:hAnsi="Arial" w:cs="Arial"/>
          <w:sz w:val="24"/>
        </w:rPr>
        <w:tab/>
        <w:t>El código del FPGA se basa en una máquina de estados</w:t>
      </w:r>
      <w:r w:rsidR="00EE2C44">
        <w:rPr>
          <w:rFonts w:ascii="Arial" w:hAnsi="Arial" w:cs="Arial"/>
          <w:sz w:val="24"/>
        </w:rPr>
        <w:t xml:space="preserve"> la cual presenta 6 estados principales según el tipo de transferencia a realizar. Se muestran los mismos a continuación en la </w:t>
      </w:r>
      <w:r w:rsidR="00EE2C44" w:rsidRPr="004645C9">
        <w:rPr>
          <w:rFonts w:ascii="Arial" w:hAnsi="Arial" w:cs="Arial"/>
          <w:sz w:val="24"/>
          <w:szCs w:val="24"/>
        </w:rPr>
        <w:fldChar w:fldCharType="begin"/>
      </w:r>
      <w:r w:rsidR="00EE2C44" w:rsidRPr="004645C9">
        <w:rPr>
          <w:rFonts w:ascii="Arial" w:hAnsi="Arial" w:cs="Arial"/>
          <w:sz w:val="24"/>
          <w:szCs w:val="24"/>
        </w:rPr>
        <w:instrText xml:space="preserve"> REF _Ref462865483 \h  \* MERGEFORMAT </w:instrText>
      </w:r>
      <w:r w:rsidR="00EE2C44" w:rsidRPr="004645C9">
        <w:rPr>
          <w:rFonts w:ascii="Arial" w:hAnsi="Arial" w:cs="Arial"/>
          <w:sz w:val="24"/>
          <w:szCs w:val="24"/>
        </w:rPr>
      </w:r>
      <w:r w:rsidR="00EE2C44"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33</w:t>
      </w:r>
      <w:r w:rsidR="00EE2C44" w:rsidRPr="004645C9">
        <w:rPr>
          <w:rFonts w:ascii="Arial" w:hAnsi="Arial" w:cs="Arial"/>
          <w:sz w:val="24"/>
          <w:szCs w:val="24"/>
        </w:rPr>
        <w:fldChar w:fldCharType="end"/>
      </w:r>
      <w:r w:rsidR="00EE2C44">
        <w:rPr>
          <w:rFonts w:ascii="Arial" w:hAnsi="Arial" w:cs="Arial"/>
          <w:b/>
          <w:sz w:val="24"/>
          <w:szCs w:val="24"/>
        </w:rPr>
        <w:t>:</w:t>
      </w:r>
    </w:p>
    <w:p w14:paraId="77A6427B" w14:textId="77777777" w:rsidR="00C101D2" w:rsidRDefault="00C101D2" w:rsidP="002269B4">
      <w:pPr>
        <w:spacing w:after="20"/>
        <w:jc w:val="both"/>
        <w:rPr>
          <w:rFonts w:ascii="Arial" w:hAnsi="Arial" w:cs="Arial"/>
          <w:sz w:val="24"/>
        </w:rPr>
      </w:pPr>
    </w:p>
    <w:p w14:paraId="40515255" w14:textId="77777777" w:rsidR="00C101D2" w:rsidRDefault="00C101D2" w:rsidP="002269B4">
      <w:pPr>
        <w:keepNext/>
        <w:spacing w:after="20"/>
        <w:jc w:val="center"/>
      </w:pPr>
      <w:r>
        <w:rPr>
          <w:noProof/>
          <w:lang w:val="es-ES" w:eastAsia="es-ES"/>
        </w:rPr>
        <w:drawing>
          <wp:inline distT="0" distB="0" distL="0" distR="0" wp14:anchorId="05218558" wp14:editId="720529E0">
            <wp:extent cx="6120130" cy="3086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086100"/>
                    </a:xfrm>
                    <a:prstGeom prst="rect">
                      <a:avLst/>
                    </a:prstGeom>
                  </pic:spPr>
                </pic:pic>
              </a:graphicData>
            </a:graphic>
          </wp:inline>
        </w:drawing>
      </w:r>
    </w:p>
    <w:p w14:paraId="0AD06538" w14:textId="77777777" w:rsidR="00C101D2" w:rsidRDefault="00C101D2" w:rsidP="002269B4">
      <w:pPr>
        <w:pStyle w:val="Descripcin"/>
        <w:spacing w:after="20"/>
        <w:jc w:val="center"/>
      </w:pPr>
      <w:bookmarkStart w:id="92" w:name="_Ref462865483"/>
      <w:bookmarkStart w:id="93" w:name="_Toc465465589"/>
      <w:r>
        <w:t xml:space="preserve">Figura </w:t>
      </w:r>
      <w:r>
        <w:fldChar w:fldCharType="begin"/>
      </w:r>
      <w:r>
        <w:instrText xml:space="preserve"> SEQ Figura \* ARABIC </w:instrText>
      </w:r>
      <w:r>
        <w:fldChar w:fldCharType="separate"/>
      </w:r>
      <w:r w:rsidR="003F5D41">
        <w:rPr>
          <w:noProof/>
        </w:rPr>
        <w:t>33</w:t>
      </w:r>
      <w:r>
        <w:fldChar w:fldCharType="end"/>
      </w:r>
      <w:bookmarkEnd w:id="92"/>
      <w:r>
        <w:t>: Maquina de estados del FPGA para la interface FIFO</w:t>
      </w:r>
      <w:bookmarkEnd w:id="93"/>
    </w:p>
    <w:p w14:paraId="77C7BCC1" w14:textId="77777777" w:rsidR="00EE2C44" w:rsidRDefault="00EE2C44" w:rsidP="002269B4">
      <w:pPr>
        <w:spacing w:after="20"/>
      </w:pPr>
    </w:p>
    <w:p w14:paraId="44A126C8" w14:textId="43115FD8" w:rsidR="00EE2C44" w:rsidRDefault="00EE2C44" w:rsidP="002269B4">
      <w:pPr>
        <w:spacing w:after="20"/>
        <w:rPr>
          <w:rFonts w:ascii="Arial" w:hAnsi="Arial" w:cs="Arial"/>
          <w:sz w:val="24"/>
          <w:szCs w:val="24"/>
        </w:rPr>
      </w:pPr>
      <w:r>
        <w:rPr>
          <w:rFonts w:ascii="Arial" w:hAnsi="Arial" w:cs="Arial"/>
          <w:sz w:val="24"/>
          <w:szCs w:val="24"/>
        </w:rPr>
        <w:lastRenderedPageBreak/>
        <w:tab/>
        <w:t>Cada uno de estos estados, también, es a su vez otra máquina de estados. En el caso que compete a este proyecto, vamos a utilizar la transferencia “</w:t>
      </w:r>
      <w:r>
        <w:rPr>
          <w:rFonts w:ascii="Arial" w:hAnsi="Arial" w:cs="Arial"/>
          <w:i/>
          <w:sz w:val="24"/>
          <w:szCs w:val="24"/>
        </w:rPr>
        <w:t xml:space="preserve">STREAM IN” </w:t>
      </w:r>
      <w:r>
        <w:rPr>
          <w:rFonts w:ascii="Arial" w:hAnsi="Arial" w:cs="Arial"/>
          <w:sz w:val="24"/>
          <w:szCs w:val="24"/>
        </w:rPr>
        <w:t>por lo que solo se detallar</w:t>
      </w:r>
      <w:r w:rsidR="00B73E2C">
        <w:rPr>
          <w:rFonts w:ascii="Arial" w:hAnsi="Arial" w:cs="Arial"/>
          <w:sz w:val="24"/>
          <w:szCs w:val="24"/>
        </w:rPr>
        <w:t>á</w:t>
      </w:r>
      <w:r>
        <w:rPr>
          <w:rFonts w:ascii="Arial" w:hAnsi="Arial" w:cs="Arial"/>
          <w:sz w:val="24"/>
          <w:szCs w:val="24"/>
        </w:rPr>
        <w:t xml:space="preserve"> la misma pero las demás estados funcionan de forma similar.</w:t>
      </w:r>
    </w:p>
    <w:p w14:paraId="7559AB6F" w14:textId="77777777" w:rsidR="002269B4" w:rsidRDefault="002269B4" w:rsidP="002269B4">
      <w:pPr>
        <w:spacing w:after="20"/>
        <w:rPr>
          <w:rFonts w:ascii="Arial" w:hAnsi="Arial" w:cs="Arial"/>
          <w:sz w:val="24"/>
          <w:szCs w:val="24"/>
        </w:rPr>
      </w:pPr>
    </w:p>
    <w:p w14:paraId="0C12A6EE" w14:textId="77777777" w:rsidR="002269B4" w:rsidRDefault="002269B4" w:rsidP="002269B4">
      <w:pPr>
        <w:spacing w:after="20"/>
        <w:rPr>
          <w:rFonts w:ascii="Arial" w:hAnsi="Arial" w:cs="Arial"/>
          <w:sz w:val="24"/>
          <w:szCs w:val="24"/>
        </w:rPr>
      </w:pPr>
    </w:p>
    <w:p w14:paraId="429AB7A0" w14:textId="77777777" w:rsidR="002269B4" w:rsidRDefault="002269B4" w:rsidP="002269B4">
      <w:pPr>
        <w:spacing w:after="20"/>
        <w:rPr>
          <w:rFonts w:ascii="Arial" w:hAnsi="Arial" w:cs="Arial"/>
          <w:sz w:val="24"/>
          <w:szCs w:val="24"/>
        </w:rPr>
      </w:pPr>
    </w:p>
    <w:p w14:paraId="448353AF" w14:textId="77777777" w:rsidR="002269B4" w:rsidRDefault="002269B4" w:rsidP="002269B4">
      <w:pPr>
        <w:spacing w:after="20"/>
        <w:rPr>
          <w:rFonts w:ascii="Arial" w:hAnsi="Arial" w:cs="Arial"/>
          <w:sz w:val="24"/>
          <w:szCs w:val="24"/>
        </w:rPr>
      </w:pPr>
    </w:p>
    <w:p w14:paraId="7D2E4340" w14:textId="77777777" w:rsidR="00EE2C44" w:rsidRDefault="00EE2C44" w:rsidP="007D7793">
      <w:pPr>
        <w:spacing w:after="20"/>
        <w:jc w:val="both"/>
        <w:rPr>
          <w:rFonts w:ascii="Arial" w:hAnsi="Arial" w:cs="Arial"/>
          <w:i/>
          <w:sz w:val="24"/>
          <w:szCs w:val="24"/>
        </w:rPr>
      </w:pPr>
      <w:r>
        <w:rPr>
          <w:rFonts w:ascii="Arial" w:hAnsi="Arial" w:cs="Arial"/>
          <w:sz w:val="24"/>
          <w:szCs w:val="24"/>
        </w:rPr>
        <w:tab/>
        <w:t xml:space="preserve">La transferencia </w:t>
      </w:r>
      <w:r>
        <w:rPr>
          <w:rFonts w:ascii="Arial" w:hAnsi="Arial" w:cs="Arial"/>
          <w:i/>
          <w:sz w:val="24"/>
          <w:szCs w:val="24"/>
        </w:rPr>
        <w:t xml:space="preserve">“STREAM IN” posee 4 estados: </w:t>
      </w:r>
    </w:p>
    <w:p w14:paraId="72D6F6EB" w14:textId="77777777" w:rsidR="002269B4" w:rsidRDefault="002269B4" w:rsidP="007D7793">
      <w:pPr>
        <w:spacing w:after="20"/>
        <w:jc w:val="both"/>
        <w:rPr>
          <w:rFonts w:ascii="Arial" w:hAnsi="Arial" w:cs="Arial"/>
          <w:i/>
          <w:sz w:val="24"/>
          <w:szCs w:val="24"/>
        </w:rPr>
      </w:pPr>
    </w:p>
    <w:p w14:paraId="3BCB7B33" w14:textId="77777777" w:rsidR="00AE5D4D" w:rsidRPr="00AE5D4D" w:rsidRDefault="00EE2C44" w:rsidP="007D7793">
      <w:pPr>
        <w:pStyle w:val="Prrafodelista"/>
        <w:numPr>
          <w:ilvl w:val="0"/>
          <w:numId w:val="4"/>
        </w:numPr>
        <w:spacing w:after="20"/>
        <w:jc w:val="both"/>
        <w:rPr>
          <w:rFonts w:ascii="Arial" w:hAnsi="Arial" w:cs="Arial"/>
          <w:sz w:val="24"/>
          <w:szCs w:val="24"/>
        </w:rPr>
      </w:pPr>
      <w:proofErr w:type="spellStart"/>
      <w:r>
        <w:rPr>
          <w:rFonts w:ascii="Arial" w:hAnsi="Arial" w:cs="Arial"/>
          <w:i/>
          <w:sz w:val="24"/>
          <w:szCs w:val="24"/>
        </w:rPr>
        <w:t>stream_in_idle</w:t>
      </w:r>
      <w:proofErr w:type="spellEnd"/>
      <w:r>
        <w:rPr>
          <w:rFonts w:ascii="Arial" w:hAnsi="Arial" w:cs="Arial"/>
          <w:i/>
          <w:sz w:val="24"/>
          <w:szCs w:val="24"/>
        </w:rPr>
        <w:t xml:space="preserve">: </w:t>
      </w:r>
      <w:r>
        <w:rPr>
          <w:rFonts w:ascii="Arial" w:hAnsi="Arial" w:cs="Arial"/>
          <w:sz w:val="24"/>
          <w:szCs w:val="24"/>
        </w:rPr>
        <w:t xml:space="preserve">Este estado es el inicial para este tipo de transferencia. El mismo, </w:t>
      </w:r>
      <w:r w:rsidR="00AE5D4D">
        <w:rPr>
          <w:rFonts w:ascii="Arial" w:hAnsi="Arial" w:cs="Arial"/>
          <w:sz w:val="24"/>
          <w:szCs w:val="24"/>
        </w:rPr>
        <w:t xml:space="preserve">inicializa todos los registros y señales usados en la máquina de estados y </w:t>
      </w:r>
      <w:r>
        <w:rPr>
          <w:rFonts w:ascii="Arial" w:hAnsi="Arial" w:cs="Arial"/>
          <w:sz w:val="24"/>
          <w:szCs w:val="24"/>
        </w:rPr>
        <w:t xml:space="preserve">espera por que la señal </w:t>
      </w:r>
      <w:proofErr w:type="spellStart"/>
      <w:r w:rsidR="00AE5D4D" w:rsidRPr="00AE5D4D">
        <w:rPr>
          <w:rFonts w:ascii="Arial" w:hAnsi="Arial" w:cs="Arial"/>
          <w:i/>
          <w:sz w:val="24"/>
          <w:szCs w:val="24"/>
        </w:rPr>
        <w:t>flaga_d</w:t>
      </w:r>
      <w:proofErr w:type="spellEnd"/>
      <w:r>
        <w:rPr>
          <w:rFonts w:ascii="Arial" w:hAnsi="Arial" w:cs="Arial"/>
          <w:sz w:val="24"/>
          <w:szCs w:val="24"/>
        </w:rPr>
        <w:t xml:space="preserve"> sea igual a “1”.</w:t>
      </w:r>
      <w:r w:rsidR="00AE5D4D">
        <w:rPr>
          <w:rFonts w:ascii="Arial" w:hAnsi="Arial" w:cs="Arial"/>
          <w:sz w:val="24"/>
          <w:szCs w:val="24"/>
        </w:rPr>
        <w:t xml:space="preserve"> Las señales de control en este estado son: PKTEND# = 1; SLOE# = 1; SLRD# = 1; SLCS# = 0; SLWR# = 1; </w:t>
      </w:r>
      <w:proofErr w:type="gramStart"/>
      <w:r w:rsidR="00AE5D4D">
        <w:rPr>
          <w:rFonts w:ascii="Arial" w:hAnsi="Arial" w:cs="Arial"/>
          <w:sz w:val="24"/>
          <w:szCs w:val="24"/>
        </w:rPr>
        <w:t>A[</w:t>
      </w:r>
      <w:proofErr w:type="gramEnd"/>
      <w:r w:rsidR="00AE5D4D">
        <w:rPr>
          <w:rFonts w:ascii="Arial" w:hAnsi="Arial" w:cs="Arial"/>
          <w:sz w:val="24"/>
          <w:szCs w:val="24"/>
        </w:rPr>
        <w:t>1:0] = 0;</w:t>
      </w:r>
      <w:r>
        <w:rPr>
          <w:rFonts w:ascii="Arial" w:hAnsi="Arial" w:cs="Arial"/>
          <w:sz w:val="24"/>
          <w:szCs w:val="24"/>
        </w:rPr>
        <w:t xml:space="preserve"> </w:t>
      </w:r>
      <w:r w:rsidR="00AE5D4D">
        <w:rPr>
          <w:rFonts w:ascii="Arial" w:hAnsi="Arial" w:cs="Arial"/>
          <w:sz w:val="24"/>
          <w:szCs w:val="24"/>
        </w:rPr>
        <w:t xml:space="preserve">Cuando </w:t>
      </w:r>
      <w:proofErr w:type="spellStart"/>
      <w:r w:rsidR="00AE5D4D">
        <w:rPr>
          <w:rFonts w:ascii="Arial" w:hAnsi="Arial" w:cs="Arial"/>
          <w:sz w:val="24"/>
          <w:szCs w:val="24"/>
        </w:rPr>
        <w:t>flaga_d</w:t>
      </w:r>
      <w:proofErr w:type="spellEnd"/>
      <w:r w:rsidR="00AE5D4D">
        <w:rPr>
          <w:rFonts w:ascii="Arial" w:hAnsi="Arial" w:cs="Arial"/>
          <w:sz w:val="24"/>
          <w:szCs w:val="24"/>
        </w:rPr>
        <w:t xml:space="preserve"> es ‘1’, cambia el estado actual a </w:t>
      </w:r>
      <w:proofErr w:type="spellStart"/>
      <w:r w:rsidR="00AE5D4D">
        <w:rPr>
          <w:rFonts w:ascii="Arial" w:hAnsi="Arial" w:cs="Arial"/>
          <w:i/>
          <w:sz w:val="24"/>
          <w:szCs w:val="24"/>
        </w:rPr>
        <w:t>stream_in_wait_flagb</w:t>
      </w:r>
      <w:proofErr w:type="spellEnd"/>
      <w:r w:rsidR="00AE5D4D">
        <w:rPr>
          <w:rFonts w:ascii="Arial" w:hAnsi="Arial" w:cs="Arial"/>
          <w:i/>
          <w:sz w:val="24"/>
          <w:szCs w:val="24"/>
        </w:rPr>
        <w:t xml:space="preserve">. </w:t>
      </w:r>
    </w:p>
    <w:p w14:paraId="084227AD" w14:textId="77777777" w:rsidR="00AE5D4D" w:rsidRPr="00AE5D4D" w:rsidRDefault="00AE5D4D" w:rsidP="007D7793">
      <w:pPr>
        <w:pStyle w:val="Prrafodelista"/>
        <w:spacing w:after="20"/>
        <w:jc w:val="both"/>
        <w:rPr>
          <w:rFonts w:ascii="Arial" w:hAnsi="Arial" w:cs="Arial"/>
          <w:sz w:val="24"/>
          <w:szCs w:val="24"/>
        </w:rPr>
      </w:pPr>
    </w:p>
    <w:p w14:paraId="6CF8CAA6" w14:textId="77777777" w:rsidR="00AE5D4D" w:rsidRPr="00AE5D4D" w:rsidRDefault="00AE5D4D" w:rsidP="007D7793">
      <w:pPr>
        <w:pStyle w:val="Prrafodelista"/>
        <w:numPr>
          <w:ilvl w:val="0"/>
          <w:numId w:val="4"/>
        </w:numPr>
        <w:spacing w:after="20"/>
        <w:jc w:val="both"/>
        <w:rPr>
          <w:rFonts w:ascii="Arial" w:hAnsi="Arial" w:cs="Arial"/>
          <w:sz w:val="24"/>
          <w:szCs w:val="24"/>
        </w:rPr>
      </w:pPr>
      <w:proofErr w:type="spellStart"/>
      <w:r>
        <w:rPr>
          <w:rFonts w:ascii="Arial" w:hAnsi="Arial" w:cs="Arial"/>
          <w:i/>
          <w:sz w:val="24"/>
          <w:szCs w:val="24"/>
        </w:rPr>
        <w:t>stream_in_wait_flagb</w:t>
      </w:r>
      <w:proofErr w:type="spellEnd"/>
      <w:r>
        <w:rPr>
          <w:rFonts w:ascii="Arial" w:hAnsi="Arial" w:cs="Arial"/>
          <w:i/>
          <w:sz w:val="24"/>
          <w:szCs w:val="24"/>
        </w:rPr>
        <w:t xml:space="preserve">: </w:t>
      </w:r>
      <w:r>
        <w:rPr>
          <w:rFonts w:ascii="Arial" w:hAnsi="Arial" w:cs="Arial"/>
          <w:sz w:val="24"/>
          <w:szCs w:val="24"/>
        </w:rPr>
        <w:t xml:space="preserve">En este estado espera a que la señal </w:t>
      </w:r>
      <w:proofErr w:type="spellStart"/>
      <w:r>
        <w:rPr>
          <w:rFonts w:ascii="Arial" w:hAnsi="Arial" w:cs="Arial"/>
          <w:sz w:val="24"/>
          <w:szCs w:val="24"/>
        </w:rPr>
        <w:t>flagb_d</w:t>
      </w:r>
      <w:proofErr w:type="spellEnd"/>
      <w:r>
        <w:rPr>
          <w:rFonts w:ascii="Arial" w:hAnsi="Arial" w:cs="Arial"/>
          <w:sz w:val="24"/>
          <w:szCs w:val="24"/>
        </w:rPr>
        <w:t xml:space="preserve"> sea igual a “1” y en ese momento, cambia el estado actual a </w:t>
      </w:r>
      <w:proofErr w:type="spellStart"/>
      <w:r>
        <w:rPr>
          <w:rFonts w:ascii="Arial" w:hAnsi="Arial" w:cs="Arial"/>
          <w:i/>
          <w:sz w:val="24"/>
          <w:szCs w:val="24"/>
        </w:rPr>
        <w:t>stream_in_write</w:t>
      </w:r>
      <w:proofErr w:type="spellEnd"/>
      <w:r>
        <w:rPr>
          <w:rFonts w:ascii="Arial" w:hAnsi="Arial" w:cs="Arial"/>
          <w:i/>
          <w:sz w:val="24"/>
          <w:szCs w:val="24"/>
        </w:rPr>
        <w:t>.</w:t>
      </w:r>
    </w:p>
    <w:p w14:paraId="1F8321FE" w14:textId="77777777" w:rsidR="00AE5D4D" w:rsidRPr="00AE5D4D" w:rsidRDefault="00AE5D4D" w:rsidP="007D7793">
      <w:pPr>
        <w:pStyle w:val="Prrafodelista"/>
        <w:spacing w:after="20"/>
        <w:jc w:val="both"/>
        <w:rPr>
          <w:rFonts w:ascii="Arial" w:hAnsi="Arial" w:cs="Arial"/>
          <w:sz w:val="24"/>
          <w:szCs w:val="24"/>
        </w:rPr>
      </w:pPr>
    </w:p>
    <w:p w14:paraId="04BBBF1B" w14:textId="0C9CC2E2" w:rsidR="00AE5D4D" w:rsidRPr="002269B4" w:rsidRDefault="00AE5D4D" w:rsidP="007D7793">
      <w:pPr>
        <w:pStyle w:val="Prrafodelista"/>
        <w:numPr>
          <w:ilvl w:val="0"/>
          <w:numId w:val="4"/>
        </w:numPr>
        <w:spacing w:after="20"/>
        <w:jc w:val="both"/>
        <w:rPr>
          <w:rFonts w:ascii="Arial" w:hAnsi="Arial" w:cs="Arial"/>
          <w:i/>
          <w:sz w:val="24"/>
          <w:szCs w:val="24"/>
        </w:rPr>
      </w:pPr>
      <w:proofErr w:type="spellStart"/>
      <w:r>
        <w:rPr>
          <w:rFonts w:ascii="Arial" w:hAnsi="Arial" w:cs="Arial"/>
          <w:i/>
          <w:sz w:val="24"/>
          <w:szCs w:val="24"/>
        </w:rPr>
        <w:t>s</w:t>
      </w:r>
      <w:r w:rsidRPr="00AE5D4D">
        <w:rPr>
          <w:rFonts w:ascii="Arial" w:hAnsi="Arial" w:cs="Arial"/>
          <w:i/>
          <w:sz w:val="24"/>
          <w:szCs w:val="24"/>
        </w:rPr>
        <w:t>tream_in_write</w:t>
      </w:r>
      <w:proofErr w:type="spellEnd"/>
      <w:r>
        <w:rPr>
          <w:rFonts w:ascii="Arial" w:hAnsi="Arial" w:cs="Arial"/>
          <w:i/>
          <w:sz w:val="24"/>
          <w:szCs w:val="24"/>
        </w:rPr>
        <w:t xml:space="preserve">: </w:t>
      </w:r>
      <w:r>
        <w:rPr>
          <w:rFonts w:ascii="Arial" w:hAnsi="Arial" w:cs="Arial"/>
          <w:sz w:val="24"/>
          <w:szCs w:val="24"/>
        </w:rPr>
        <w:t xml:space="preserve">En cualquier momento que la señal </w:t>
      </w:r>
      <w:proofErr w:type="spellStart"/>
      <w:r>
        <w:rPr>
          <w:rFonts w:ascii="Arial" w:hAnsi="Arial" w:cs="Arial"/>
          <w:i/>
          <w:sz w:val="24"/>
          <w:szCs w:val="24"/>
        </w:rPr>
        <w:t>flagb_d</w:t>
      </w:r>
      <w:proofErr w:type="spellEnd"/>
      <w:r>
        <w:rPr>
          <w:rFonts w:ascii="Arial" w:hAnsi="Arial" w:cs="Arial"/>
          <w:i/>
          <w:sz w:val="24"/>
          <w:szCs w:val="24"/>
        </w:rPr>
        <w:t xml:space="preserve"> = 1, </w:t>
      </w:r>
      <w:r>
        <w:rPr>
          <w:rFonts w:ascii="Arial" w:hAnsi="Arial" w:cs="Arial"/>
          <w:sz w:val="24"/>
          <w:szCs w:val="24"/>
        </w:rPr>
        <w:t xml:space="preserve">la </w:t>
      </w:r>
      <w:r w:rsidR="002269B4">
        <w:rPr>
          <w:rFonts w:ascii="Arial" w:hAnsi="Arial" w:cs="Arial"/>
          <w:sz w:val="24"/>
          <w:szCs w:val="24"/>
        </w:rPr>
        <w:t>máquina</w:t>
      </w:r>
      <w:r>
        <w:rPr>
          <w:rFonts w:ascii="Arial" w:hAnsi="Arial" w:cs="Arial"/>
          <w:sz w:val="24"/>
          <w:szCs w:val="24"/>
        </w:rPr>
        <w:t xml:space="preserve"> de estados entrar</w:t>
      </w:r>
      <w:r w:rsidR="00B73E2C">
        <w:rPr>
          <w:rFonts w:ascii="Arial" w:hAnsi="Arial" w:cs="Arial"/>
          <w:sz w:val="24"/>
          <w:szCs w:val="24"/>
        </w:rPr>
        <w:t>á</w:t>
      </w:r>
      <w:r>
        <w:rPr>
          <w:rFonts w:ascii="Arial" w:hAnsi="Arial" w:cs="Arial"/>
          <w:sz w:val="24"/>
          <w:szCs w:val="24"/>
        </w:rPr>
        <w:t xml:space="preserve"> en este modo y comenzar</w:t>
      </w:r>
      <w:r w:rsidR="00B73E2C">
        <w:rPr>
          <w:rFonts w:ascii="Arial" w:hAnsi="Arial" w:cs="Arial"/>
          <w:sz w:val="24"/>
          <w:szCs w:val="24"/>
        </w:rPr>
        <w:t>á</w:t>
      </w:r>
      <w:r>
        <w:rPr>
          <w:rFonts w:ascii="Arial" w:hAnsi="Arial" w:cs="Arial"/>
          <w:sz w:val="24"/>
          <w:szCs w:val="24"/>
        </w:rPr>
        <w:t xml:space="preserve"> a escribir hacia la interface FIFO. El estado de las señales de control son: </w:t>
      </w:r>
      <w:r w:rsidR="002269B4">
        <w:rPr>
          <w:rFonts w:ascii="Arial" w:hAnsi="Arial" w:cs="Arial"/>
          <w:sz w:val="24"/>
          <w:szCs w:val="24"/>
        </w:rPr>
        <w:t>PKTEND# = 1; SLOE# = 1; SLRD# = 1; SLCS# = 0; SLWR# = 0; A[1:0] = 0;</w:t>
      </w:r>
    </w:p>
    <w:p w14:paraId="319F1A45" w14:textId="77777777" w:rsidR="002269B4" w:rsidRPr="002269B4" w:rsidRDefault="002269B4" w:rsidP="007D7793">
      <w:pPr>
        <w:pStyle w:val="Prrafodelista"/>
        <w:spacing w:after="20"/>
        <w:jc w:val="both"/>
        <w:rPr>
          <w:rFonts w:ascii="Arial" w:hAnsi="Arial" w:cs="Arial"/>
          <w:i/>
          <w:sz w:val="24"/>
          <w:szCs w:val="24"/>
        </w:rPr>
      </w:pPr>
    </w:p>
    <w:p w14:paraId="3FBF8A08" w14:textId="4809BA19" w:rsidR="002269B4" w:rsidRDefault="002269B4" w:rsidP="007D7793">
      <w:pPr>
        <w:pStyle w:val="Prrafodelista"/>
        <w:numPr>
          <w:ilvl w:val="0"/>
          <w:numId w:val="4"/>
        </w:numPr>
        <w:spacing w:after="20"/>
        <w:jc w:val="both"/>
        <w:rPr>
          <w:rFonts w:ascii="Arial" w:hAnsi="Arial" w:cs="Arial"/>
          <w:i/>
          <w:sz w:val="24"/>
          <w:szCs w:val="24"/>
        </w:rPr>
      </w:pPr>
      <w:proofErr w:type="spellStart"/>
      <w:r>
        <w:rPr>
          <w:rFonts w:ascii="Arial" w:hAnsi="Arial" w:cs="Arial"/>
          <w:i/>
          <w:sz w:val="24"/>
          <w:szCs w:val="24"/>
        </w:rPr>
        <w:t>stream_in_write_delay</w:t>
      </w:r>
      <w:proofErr w:type="spellEnd"/>
      <w:r>
        <w:rPr>
          <w:rFonts w:ascii="Arial" w:hAnsi="Arial" w:cs="Arial"/>
          <w:i/>
          <w:sz w:val="24"/>
          <w:szCs w:val="24"/>
        </w:rPr>
        <w:t>:</w:t>
      </w:r>
      <w:r>
        <w:rPr>
          <w:rFonts w:ascii="Arial" w:hAnsi="Arial" w:cs="Arial"/>
          <w:sz w:val="24"/>
          <w:szCs w:val="24"/>
        </w:rPr>
        <w:t xml:space="preserve"> En cualquier momento que la señal </w:t>
      </w:r>
      <w:proofErr w:type="spellStart"/>
      <w:r>
        <w:rPr>
          <w:rFonts w:ascii="Arial" w:hAnsi="Arial" w:cs="Arial"/>
          <w:i/>
          <w:sz w:val="24"/>
          <w:szCs w:val="24"/>
        </w:rPr>
        <w:t>flagb_d</w:t>
      </w:r>
      <w:proofErr w:type="spellEnd"/>
      <w:r>
        <w:rPr>
          <w:rFonts w:ascii="Arial" w:hAnsi="Arial" w:cs="Arial"/>
          <w:i/>
          <w:sz w:val="24"/>
          <w:szCs w:val="24"/>
        </w:rPr>
        <w:t xml:space="preserve"> = ‘0’ </w:t>
      </w:r>
      <w:r>
        <w:rPr>
          <w:rFonts w:ascii="Arial" w:hAnsi="Arial" w:cs="Arial"/>
          <w:sz w:val="24"/>
          <w:szCs w:val="24"/>
        </w:rPr>
        <w:t>la máquina de estados entrar</w:t>
      </w:r>
      <w:r w:rsidR="00B73E2C">
        <w:rPr>
          <w:rFonts w:ascii="Arial" w:hAnsi="Arial" w:cs="Arial"/>
          <w:sz w:val="24"/>
          <w:szCs w:val="24"/>
        </w:rPr>
        <w:t>á</w:t>
      </w:r>
      <w:r>
        <w:rPr>
          <w:rFonts w:ascii="Arial" w:hAnsi="Arial" w:cs="Arial"/>
          <w:sz w:val="24"/>
          <w:szCs w:val="24"/>
        </w:rPr>
        <w:t xml:space="preserve"> en este estado. El estado de las señales de control serán: PKTEND# = 1; SLOE# = 1; SLRD# = 1; SLCS# = 0; SLWR# = 1; </w:t>
      </w:r>
      <w:proofErr w:type="gramStart"/>
      <w:r>
        <w:rPr>
          <w:rFonts w:ascii="Arial" w:hAnsi="Arial" w:cs="Arial"/>
          <w:sz w:val="24"/>
          <w:szCs w:val="24"/>
        </w:rPr>
        <w:t>A[</w:t>
      </w:r>
      <w:proofErr w:type="gramEnd"/>
      <w:r>
        <w:rPr>
          <w:rFonts w:ascii="Arial" w:hAnsi="Arial" w:cs="Arial"/>
          <w:sz w:val="24"/>
          <w:szCs w:val="24"/>
        </w:rPr>
        <w:t>1:0] = 0; Luego de un ciclo de reloj, el estado cambiar</w:t>
      </w:r>
      <w:r w:rsidR="00B73E2C">
        <w:rPr>
          <w:rFonts w:ascii="Arial" w:hAnsi="Arial" w:cs="Arial"/>
          <w:sz w:val="24"/>
          <w:szCs w:val="24"/>
        </w:rPr>
        <w:t>á</w:t>
      </w:r>
      <w:r>
        <w:rPr>
          <w:rFonts w:ascii="Arial" w:hAnsi="Arial" w:cs="Arial"/>
          <w:sz w:val="24"/>
          <w:szCs w:val="24"/>
        </w:rPr>
        <w:t xml:space="preserve"> a </w:t>
      </w:r>
      <w:proofErr w:type="spellStart"/>
      <w:r>
        <w:rPr>
          <w:rFonts w:ascii="Arial" w:hAnsi="Arial" w:cs="Arial"/>
          <w:i/>
          <w:sz w:val="24"/>
          <w:szCs w:val="24"/>
        </w:rPr>
        <w:t>stream_in_idle</w:t>
      </w:r>
      <w:proofErr w:type="spellEnd"/>
      <w:r>
        <w:rPr>
          <w:rFonts w:ascii="Arial" w:hAnsi="Arial" w:cs="Arial"/>
          <w:i/>
          <w:sz w:val="24"/>
          <w:szCs w:val="24"/>
        </w:rPr>
        <w:t>.</w:t>
      </w:r>
    </w:p>
    <w:p w14:paraId="321F1AE4" w14:textId="77777777" w:rsidR="002269B4" w:rsidRDefault="002269B4" w:rsidP="002269B4">
      <w:pPr>
        <w:spacing w:after="20"/>
        <w:rPr>
          <w:rFonts w:ascii="Arial" w:hAnsi="Arial" w:cs="Arial"/>
          <w:sz w:val="24"/>
          <w:szCs w:val="24"/>
        </w:rPr>
      </w:pPr>
    </w:p>
    <w:p w14:paraId="6E576954" w14:textId="699CFE56" w:rsidR="002269B4" w:rsidRDefault="002269B4" w:rsidP="002269B4">
      <w:pPr>
        <w:spacing w:after="20"/>
        <w:rPr>
          <w:rFonts w:ascii="Arial" w:hAnsi="Arial" w:cs="Arial"/>
          <w:i/>
          <w:sz w:val="24"/>
          <w:szCs w:val="24"/>
        </w:rPr>
      </w:pPr>
      <w:r>
        <w:rPr>
          <w:rFonts w:ascii="Arial" w:hAnsi="Arial" w:cs="Arial"/>
          <w:sz w:val="24"/>
          <w:szCs w:val="24"/>
        </w:rPr>
        <w:tab/>
        <w:t xml:space="preserve">En la imagen </w:t>
      </w:r>
      <w:r w:rsidRPr="004645C9">
        <w:rPr>
          <w:rFonts w:ascii="Arial" w:hAnsi="Arial" w:cs="Arial"/>
          <w:sz w:val="24"/>
          <w:szCs w:val="24"/>
        </w:rPr>
        <w:fldChar w:fldCharType="begin"/>
      </w:r>
      <w:r w:rsidRPr="004645C9">
        <w:rPr>
          <w:rFonts w:ascii="Arial" w:hAnsi="Arial" w:cs="Arial"/>
          <w:sz w:val="24"/>
          <w:szCs w:val="24"/>
        </w:rPr>
        <w:instrText xml:space="preserve"> REF _Ref462867022 \h  \* MERGEFORMAT </w:instrText>
      </w:r>
      <w:r w:rsidRPr="004645C9">
        <w:rPr>
          <w:rFonts w:ascii="Arial" w:hAnsi="Arial" w:cs="Arial"/>
          <w:sz w:val="24"/>
          <w:szCs w:val="24"/>
        </w:rPr>
      </w:r>
      <w:r w:rsidRPr="004645C9">
        <w:rPr>
          <w:rFonts w:ascii="Arial" w:hAnsi="Arial" w:cs="Arial"/>
          <w:sz w:val="24"/>
          <w:szCs w:val="24"/>
        </w:rPr>
        <w:fldChar w:fldCharType="separate"/>
      </w:r>
      <w:r w:rsidR="004645C9" w:rsidRPr="004645C9">
        <w:rPr>
          <w:rFonts w:ascii="Arial" w:hAnsi="Arial" w:cs="Arial"/>
          <w:sz w:val="24"/>
          <w:szCs w:val="24"/>
        </w:rPr>
        <w:t xml:space="preserve">Figura </w:t>
      </w:r>
      <w:r w:rsidR="004645C9" w:rsidRPr="004645C9">
        <w:rPr>
          <w:rFonts w:ascii="Arial" w:hAnsi="Arial" w:cs="Arial"/>
          <w:noProof/>
          <w:sz w:val="24"/>
          <w:szCs w:val="24"/>
        </w:rPr>
        <w:t>34</w:t>
      </w:r>
      <w:r w:rsidRPr="004645C9">
        <w:rPr>
          <w:rFonts w:ascii="Arial" w:hAnsi="Arial" w:cs="Arial"/>
          <w:sz w:val="24"/>
          <w:szCs w:val="24"/>
        </w:rPr>
        <w:fldChar w:fldCharType="end"/>
      </w:r>
      <w:r>
        <w:rPr>
          <w:rFonts w:ascii="Arial" w:hAnsi="Arial" w:cs="Arial"/>
          <w:sz w:val="24"/>
          <w:szCs w:val="24"/>
        </w:rPr>
        <w:t xml:space="preserve"> se puede observar los estados de </w:t>
      </w:r>
      <w:r>
        <w:rPr>
          <w:rFonts w:ascii="Arial" w:hAnsi="Arial" w:cs="Arial"/>
          <w:i/>
          <w:sz w:val="24"/>
          <w:szCs w:val="24"/>
        </w:rPr>
        <w:t xml:space="preserve">STREAM IN </w:t>
      </w:r>
      <w:r w:rsidRPr="002269B4">
        <w:rPr>
          <w:rFonts w:ascii="Arial" w:hAnsi="Arial" w:cs="Arial"/>
          <w:sz w:val="24"/>
          <w:szCs w:val="24"/>
        </w:rPr>
        <w:t>explicados anteriormente:</w:t>
      </w:r>
    </w:p>
    <w:p w14:paraId="2A70A6D1" w14:textId="77777777" w:rsidR="002269B4" w:rsidRDefault="002269B4" w:rsidP="002269B4">
      <w:pPr>
        <w:spacing w:after="20"/>
        <w:rPr>
          <w:rFonts w:ascii="Arial" w:hAnsi="Arial" w:cs="Arial"/>
          <w:sz w:val="24"/>
          <w:szCs w:val="24"/>
        </w:rPr>
      </w:pPr>
      <w:r>
        <w:rPr>
          <w:rFonts w:ascii="Arial" w:hAnsi="Arial" w:cs="Arial"/>
          <w:sz w:val="24"/>
          <w:szCs w:val="24"/>
        </w:rPr>
        <w:t xml:space="preserve"> </w:t>
      </w:r>
    </w:p>
    <w:p w14:paraId="3EBC5799" w14:textId="77777777" w:rsidR="002269B4" w:rsidRDefault="002269B4" w:rsidP="002269B4">
      <w:pPr>
        <w:keepNext/>
        <w:spacing w:after="20"/>
        <w:jc w:val="center"/>
      </w:pPr>
      <w:r>
        <w:rPr>
          <w:noProof/>
          <w:lang w:val="es-ES" w:eastAsia="es-ES"/>
        </w:rPr>
        <w:lastRenderedPageBreak/>
        <w:drawing>
          <wp:inline distT="0" distB="0" distL="0" distR="0" wp14:anchorId="4B247D52" wp14:editId="51E891DF">
            <wp:extent cx="6298653" cy="3629025"/>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06353" cy="3633461"/>
                    </a:xfrm>
                    <a:prstGeom prst="rect">
                      <a:avLst/>
                    </a:prstGeom>
                  </pic:spPr>
                </pic:pic>
              </a:graphicData>
            </a:graphic>
          </wp:inline>
        </w:drawing>
      </w:r>
    </w:p>
    <w:p w14:paraId="5A7960D9" w14:textId="77777777" w:rsidR="002269B4" w:rsidRDefault="002269B4" w:rsidP="002269B4">
      <w:pPr>
        <w:pStyle w:val="Descripcin"/>
        <w:spacing w:after="20"/>
        <w:jc w:val="center"/>
      </w:pPr>
      <w:bookmarkStart w:id="94" w:name="_Ref462867022"/>
      <w:bookmarkStart w:id="95" w:name="_Toc465465590"/>
      <w:r>
        <w:t xml:space="preserve">Figura </w:t>
      </w:r>
      <w:r>
        <w:fldChar w:fldCharType="begin"/>
      </w:r>
      <w:r>
        <w:instrText xml:space="preserve"> SEQ Figura \* ARABIC </w:instrText>
      </w:r>
      <w:r>
        <w:fldChar w:fldCharType="separate"/>
      </w:r>
      <w:r w:rsidR="003F5D41">
        <w:rPr>
          <w:noProof/>
        </w:rPr>
        <w:t>34</w:t>
      </w:r>
      <w:r>
        <w:fldChar w:fldCharType="end"/>
      </w:r>
      <w:bookmarkEnd w:id="94"/>
      <w:r>
        <w:t>: Maquina de estados del FPGA en STREAM IN</w:t>
      </w:r>
      <w:bookmarkEnd w:id="95"/>
    </w:p>
    <w:p w14:paraId="7D853D9E" w14:textId="77777777" w:rsidR="002269B4" w:rsidRDefault="002269B4" w:rsidP="002269B4">
      <w:pPr>
        <w:spacing w:after="20"/>
        <w:rPr>
          <w:rFonts w:ascii="Arial" w:hAnsi="Arial" w:cs="Arial"/>
          <w:sz w:val="24"/>
          <w:szCs w:val="24"/>
        </w:rPr>
      </w:pPr>
    </w:p>
    <w:p w14:paraId="7B99DFF7" w14:textId="77777777" w:rsidR="002269B4" w:rsidRDefault="002269B4" w:rsidP="002269B4">
      <w:pPr>
        <w:spacing w:after="20"/>
        <w:jc w:val="both"/>
        <w:rPr>
          <w:rFonts w:ascii="Arial" w:hAnsi="Arial" w:cs="Arial"/>
          <w:sz w:val="24"/>
          <w:szCs w:val="24"/>
        </w:rPr>
      </w:pPr>
      <w:r>
        <w:rPr>
          <w:rFonts w:ascii="Arial" w:hAnsi="Arial" w:cs="Arial"/>
          <w:sz w:val="24"/>
          <w:szCs w:val="24"/>
        </w:rPr>
        <w:tab/>
        <w:t>El código del VHDL para el FPGA</w:t>
      </w:r>
      <w:r w:rsidR="003915A7">
        <w:rPr>
          <w:rFonts w:ascii="Arial" w:hAnsi="Arial" w:cs="Arial"/>
          <w:sz w:val="24"/>
          <w:szCs w:val="24"/>
        </w:rPr>
        <w:t>,</w:t>
      </w:r>
      <w:r>
        <w:rPr>
          <w:rFonts w:ascii="Arial" w:hAnsi="Arial" w:cs="Arial"/>
          <w:sz w:val="24"/>
          <w:szCs w:val="24"/>
        </w:rPr>
        <w:t xml:space="preserve"> debe ser cargado en el programa Vivado Suite</w:t>
      </w:r>
      <w:r w:rsidR="003915A7">
        <w:rPr>
          <w:rFonts w:ascii="Arial" w:hAnsi="Arial" w:cs="Arial"/>
          <w:sz w:val="24"/>
          <w:szCs w:val="24"/>
        </w:rPr>
        <w:t xml:space="preserve"> de Xilinx</w:t>
      </w:r>
      <w:r>
        <w:rPr>
          <w:rFonts w:ascii="Arial" w:hAnsi="Arial" w:cs="Arial"/>
          <w:sz w:val="24"/>
          <w:szCs w:val="24"/>
        </w:rPr>
        <w:t xml:space="preserve"> </w:t>
      </w:r>
      <w:r w:rsidR="003915A7">
        <w:rPr>
          <w:rFonts w:ascii="Arial" w:hAnsi="Arial" w:cs="Arial"/>
          <w:sz w:val="24"/>
          <w:szCs w:val="24"/>
        </w:rPr>
        <w:t xml:space="preserve">para poder programar la placa ZedBoard. </w:t>
      </w:r>
      <w:r w:rsidR="00C70B95">
        <w:rPr>
          <w:rFonts w:ascii="Arial" w:hAnsi="Arial" w:cs="Arial"/>
          <w:sz w:val="24"/>
          <w:szCs w:val="24"/>
        </w:rPr>
        <w:t xml:space="preserve">Este software tiene una versión de licencia gratuita para estudiantes llamada </w:t>
      </w:r>
      <w:proofErr w:type="spellStart"/>
      <w:r w:rsidR="00C70B95">
        <w:rPr>
          <w:rFonts w:ascii="Arial" w:hAnsi="Arial" w:cs="Arial"/>
          <w:i/>
          <w:sz w:val="24"/>
          <w:szCs w:val="24"/>
        </w:rPr>
        <w:t>WebPack</w:t>
      </w:r>
      <w:proofErr w:type="spellEnd"/>
      <w:r w:rsidR="00C70B95">
        <w:rPr>
          <w:rFonts w:ascii="Arial" w:hAnsi="Arial" w:cs="Arial"/>
          <w:i/>
          <w:sz w:val="24"/>
          <w:szCs w:val="24"/>
        </w:rPr>
        <w:t xml:space="preserve"> </w:t>
      </w:r>
      <w:proofErr w:type="spellStart"/>
      <w:r w:rsidR="00C70B95">
        <w:rPr>
          <w:rFonts w:ascii="Arial" w:hAnsi="Arial" w:cs="Arial"/>
          <w:i/>
          <w:sz w:val="24"/>
          <w:szCs w:val="24"/>
        </w:rPr>
        <w:t>edition</w:t>
      </w:r>
      <w:proofErr w:type="spellEnd"/>
      <w:r w:rsidR="00C70B95">
        <w:rPr>
          <w:rFonts w:ascii="Arial" w:hAnsi="Arial" w:cs="Arial"/>
          <w:i/>
          <w:sz w:val="24"/>
          <w:szCs w:val="24"/>
        </w:rPr>
        <w:t>.</w:t>
      </w:r>
      <w:r w:rsidR="00C70B95">
        <w:rPr>
          <w:rFonts w:ascii="Arial" w:hAnsi="Arial" w:cs="Arial"/>
          <w:sz w:val="24"/>
          <w:szCs w:val="24"/>
        </w:rPr>
        <w:t xml:space="preserve"> La misma, es limitada con respecto a los dispositivos de Xilinx con los que puede trabajar, pero entre los kits que si permite, se encuentra la placa ZedBoard, por lo tanto es suficiente para desarrollar el código necesario.</w:t>
      </w:r>
    </w:p>
    <w:p w14:paraId="5931F373" w14:textId="77777777" w:rsidR="00C70B95" w:rsidRDefault="00C70B95" w:rsidP="002269B4">
      <w:pPr>
        <w:spacing w:after="20"/>
        <w:jc w:val="both"/>
        <w:rPr>
          <w:rFonts w:ascii="Arial" w:hAnsi="Arial" w:cs="Arial"/>
          <w:sz w:val="24"/>
          <w:szCs w:val="24"/>
        </w:rPr>
      </w:pPr>
    </w:p>
    <w:p w14:paraId="6C557231" w14:textId="0A46D286" w:rsidR="00C70B95" w:rsidRDefault="00C70B95" w:rsidP="002269B4">
      <w:pPr>
        <w:spacing w:after="20"/>
        <w:jc w:val="both"/>
        <w:rPr>
          <w:rFonts w:ascii="Arial" w:hAnsi="Arial" w:cs="Arial"/>
          <w:b/>
          <w:sz w:val="24"/>
          <w:szCs w:val="24"/>
        </w:rPr>
      </w:pPr>
      <w:r>
        <w:rPr>
          <w:rFonts w:ascii="Arial" w:hAnsi="Arial" w:cs="Arial"/>
          <w:sz w:val="24"/>
          <w:szCs w:val="24"/>
        </w:rPr>
        <w:tab/>
        <w:t>Una vez instalado el Vivado Suite (</w:t>
      </w:r>
      <w:r w:rsidR="00B73E2C">
        <w:rPr>
          <w:rFonts w:ascii="Arial" w:hAnsi="Arial" w:cs="Arial"/>
          <w:sz w:val="24"/>
          <w:szCs w:val="24"/>
        </w:rPr>
        <w:t>p</w:t>
      </w:r>
      <w:r>
        <w:rPr>
          <w:rFonts w:ascii="Arial" w:hAnsi="Arial" w:cs="Arial"/>
          <w:sz w:val="24"/>
          <w:szCs w:val="24"/>
        </w:rPr>
        <w:t>ara este proyecto se utilizó la versión 2016 pero versiones anteriores también son compatibles con el código.)</w:t>
      </w:r>
      <w:r w:rsidR="00DC7863">
        <w:rPr>
          <w:rFonts w:ascii="Arial" w:hAnsi="Arial" w:cs="Arial"/>
          <w:sz w:val="24"/>
          <w:szCs w:val="24"/>
        </w:rPr>
        <w:t xml:space="preserve"> </w:t>
      </w:r>
      <w:r w:rsidR="003051F0">
        <w:rPr>
          <w:rFonts w:ascii="Arial" w:hAnsi="Arial" w:cs="Arial"/>
          <w:sz w:val="24"/>
          <w:szCs w:val="24"/>
        </w:rPr>
        <w:t xml:space="preserve">cargamos el código de la FIFO para el FPGA, el cual viene incluido en la nota de aplicación como se </w:t>
      </w:r>
      <w:r w:rsidR="0058182D">
        <w:rPr>
          <w:rFonts w:ascii="Arial" w:hAnsi="Arial" w:cs="Arial"/>
          <w:sz w:val="24"/>
          <w:szCs w:val="24"/>
        </w:rPr>
        <w:t>mencionó</w:t>
      </w:r>
      <w:r w:rsidR="003051F0">
        <w:rPr>
          <w:rFonts w:ascii="Arial" w:hAnsi="Arial" w:cs="Arial"/>
          <w:sz w:val="24"/>
          <w:szCs w:val="24"/>
        </w:rPr>
        <w:t xml:space="preserve"> anteriormente. El mismo</w:t>
      </w:r>
      <w:r w:rsidR="0058182D">
        <w:rPr>
          <w:rFonts w:ascii="Arial" w:hAnsi="Arial" w:cs="Arial"/>
          <w:sz w:val="24"/>
          <w:szCs w:val="24"/>
        </w:rPr>
        <w:t>,</w:t>
      </w:r>
      <w:r w:rsidR="006A7310">
        <w:rPr>
          <w:rFonts w:ascii="Arial" w:hAnsi="Arial" w:cs="Arial"/>
          <w:sz w:val="24"/>
          <w:szCs w:val="24"/>
        </w:rPr>
        <w:t xml:space="preserve"> cuenta con 7</w:t>
      </w:r>
      <w:r w:rsidR="003051F0">
        <w:rPr>
          <w:rFonts w:ascii="Arial" w:hAnsi="Arial" w:cs="Arial"/>
          <w:sz w:val="24"/>
          <w:szCs w:val="24"/>
        </w:rPr>
        <w:t xml:space="preserve"> fuentes en </w:t>
      </w:r>
      <w:proofErr w:type="spellStart"/>
      <w:r w:rsidR="003051F0">
        <w:rPr>
          <w:rFonts w:ascii="Arial" w:hAnsi="Arial" w:cs="Arial"/>
          <w:sz w:val="24"/>
          <w:szCs w:val="24"/>
        </w:rPr>
        <w:t>vhdl</w:t>
      </w:r>
      <w:proofErr w:type="spellEnd"/>
      <w:r w:rsidR="003051F0">
        <w:rPr>
          <w:rFonts w:ascii="Arial" w:hAnsi="Arial" w:cs="Arial"/>
          <w:sz w:val="24"/>
          <w:szCs w:val="24"/>
        </w:rPr>
        <w:t xml:space="preserve">: </w:t>
      </w:r>
      <w:r w:rsidR="003051F0">
        <w:rPr>
          <w:rFonts w:ascii="Arial" w:hAnsi="Arial" w:cs="Arial"/>
          <w:i/>
          <w:sz w:val="24"/>
          <w:szCs w:val="24"/>
        </w:rPr>
        <w:t>slaveFIFO2b_fpga_top.vhd, slaveFIFO2b_loopback.vhd, slaveFIFO2b_partial.vhd, slaveFIFO2b_streamIN.vhd, slaveFIFO2b_streamOUT.vhd</w:t>
      </w:r>
      <w:r w:rsidR="006A7310">
        <w:rPr>
          <w:rFonts w:ascii="Arial" w:hAnsi="Arial" w:cs="Arial"/>
          <w:i/>
          <w:sz w:val="24"/>
          <w:szCs w:val="24"/>
        </w:rPr>
        <w:t xml:space="preserve">, </w:t>
      </w:r>
      <w:r w:rsidR="006A7310" w:rsidRPr="006A7310">
        <w:rPr>
          <w:rFonts w:ascii="Arial" w:hAnsi="Arial" w:cs="Arial"/>
          <w:i/>
          <w:sz w:val="24"/>
          <w:szCs w:val="24"/>
        </w:rPr>
        <w:t>clk_wiz_v3_6_2.vhd</w:t>
      </w:r>
      <w:r w:rsidR="003051F0">
        <w:rPr>
          <w:rFonts w:ascii="Arial" w:hAnsi="Arial" w:cs="Arial"/>
          <w:i/>
          <w:sz w:val="24"/>
          <w:szCs w:val="24"/>
        </w:rPr>
        <w:t xml:space="preserve"> y slaveFIFO2b_fp.vhd. </w:t>
      </w:r>
      <w:r w:rsidR="0058182D">
        <w:rPr>
          <w:rFonts w:ascii="Arial" w:hAnsi="Arial" w:cs="Arial"/>
          <w:sz w:val="24"/>
          <w:szCs w:val="24"/>
        </w:rPr>
        <w:t>Estas</w:t>
      </w:r>
      <w:r w:rsidR="003051F0">
        <w:rPr>
          <w:rFonts w:ascii="Arial" w:hAnsi="Arial" w:cs="Arial"/>
          <w:sz w:val="24"/>
          <w:szCs w:val="24"/>
        </w:rPr>
        <w:t xml:space="preserve"> ejecutan de la misma forma que se </w:t>
      </w:r>
      <w:r w:rsidR="0058182D">
        <w:rPr>
          <w:rFonts w:ascii="Arial" w:hAnsi="Arial" w:cs="Arial"/>
          <w:sz w:val="24"/>
          <w:szCs w:val="24"/>
        </w:rPr>
        <w:t>explicó</w:t>
      </w:r>
      <w:r w:rsidR="003051F0">
        <w:rPr>
          <w:rFonts w:ascii="Arial" w:hAnsi="Arial" w:cs="Arial"/>
          <w:sz w:val="24"/>
          <w:szCs w:val="24"/>
        </w:rPr>
        <w:t xml:space="preserve"> la </w:t>
      </w:r>
      <w:r w:rsidR="0058182D">
        <w:rPr>
          <w:rFonts w:ascii="Arial" w:hAnsi="Arial" w:cs="Arial"/>
          <w:sz w:val="24"/>
          <w:szCs w:val="24"/>
        </w:rPr>
        <w:t>máquina</w:t>
      </w:r>
      <w:r w:rsidR="003051F0">
        <w:rPr>
          <w:rFonts w:ascii="Arial" w:hAnsi="Arial" w:cs="Arial"/>
          <w:sz w:val="24"/>
          <w:szCs w:val="24"/>
        </w:rPr>
        <w:t xml:space="preserve"> de estados para el EZ USB FX3</w:t>
      </w:r>
      <w:r w:rsidR="0058182D">
        <w:rPr>
          <w:rFonts w:ascii="Arial" w:hAnsi="Arial" w:cs="Arial"/>
          <w:sz w:val="24"/>
          <w:szCs w:val="24"/>
        </w:rPr>
        <w:t xml:space="preserve"> y se mostró en la </w:t>
      </w:r>
      <w:r w:rsidR="0058182D" w:rsidRPr="00506071">
        <w:rPr>
          <w:rFonts w:ascii="Arial" w:hAnsi="Arial" w:cs="Arial"/>
          <w:sz w:val="24"/>
          <w:szCs w:val="24"/>
        </w:rPr>
        <w:fldChar w:fldCharType="begin"/>
      </w:r>
      <w:r w:rsidR="0058182D" w:rsidRPr="00506071">
        <w:rPr>
          <w:rFonts w:ascii="Arial" w:hAnsi="Arial" w:cs="Arial"/>
          <w:sz w:val="24"/>
          <w:szCs w:val="24"/>
        </w:rPr>
        <w:instrText xml:space="preserve"> REF _Ref462865483 \h  \* MERGEFORMAT </w:instrText>
      </w:r>
      <w:r w:rsidR="0058182D" w:rsidRPr="00506071">
        <w:rPr>
          <w:rFonts w:ascii="Arial" w:hAnsi="Arial" w:cs="Arial"/>
          <w:sz w:val="24"/>
          <w:szCs w:val="24"/>
        </w:rPr>
      </w:r>
      <w:r w:rsidR="0058182D"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33</w:t>
      </w:r>
      <w:r w:rsidR="0058182D" w:rsidRPr="00506071">
        <w:rPr>
          <w:rFonts w:ascii="Arial" w:hAnsi="Arial" w:cs="Arial"/>
          <w:sz w:val="24"/>
          <w:szCs w:val="24"/>
        </w:rPr>
        <w:fldChar w:fldCharType="end"/>
      </w:r>
      <w:r w:rsidR="0058182D">
        <w:rPr>
          <w:rFonts w:ascii="Arial" w:hAnsi="Arial" w:cs="Arial"/>
          <w:b/>
          <w:sz w:val="24"/>
          <w:szCs w:val="24"/>
        </w:rPr>
        <w:t xml:space="preserve"> </w:t>
      </w:r>
      <w:r w:rsidR="0058182D">
        <w:rPr>
          <w:rFonts w:ascii="Arial" w:hAnsi="Arial" w:cs="Arial"/>
          <w:sz w:val="24"/>
          <w:szCs w:val="24"/>
        </w:rPr>
        <w:t xml:space="preserve">y </w:t>
      </w:r>
      <w:r w:rsidR="0058182D" w:rsidRPr="00506071">
        <w:rPr>
          <w:rFonts w:ascii="Arial" w:hAnsi="Arial" w:cs="Arial"/>
          <w:sz w:val="24"/>
          <w:szCs w:val="24"/>
        </w:rPr>
        <w:fldChar w:fldCharType="begin"/>
      </w:r>
      <w:r w:rsidR="0058182D" w:rsidRPr="00506071">
        <w:rPr>
          <w:rFonts w:ascii="Arial" w:hAnsi="Arial" w:cs="Arial"/>
          <w:sz w:val="24"/>
          <w:szCs w:val="24"/>
        </w:rPr>
        <w:instrText xml:space="preserve"> REF _Ref462867022 \h  \* MERGEFORMAT </w:instrText>
      </w:r>
      <w:r w:rsidR="0058182D" w:rsidRPr="00506071">
        <w:rPr>
          <w:rFonts w:ascii="Arial" w:hAnsi="Arial" w:cs="Arial"/>
          <w:sz w:val="24"/>
          <w:szCs w:val="24"/>
        </w:rPr>
      </w:r>
      <w:r w:rsidR="0058182D" w:rsidRPr="00506071">
        <w:rPr>
          <w:rFonts w:ascii="Arial" w:hAnsi="Arial" w:cs="Arial"/>
          <w:sz w:val="24"/>
          <w:szCs w:val="24"/>
        </w:rPr>
        <w:fldChar w:fldCharType="separate"/>
      </w:r>
      <w:r w:rsidR="00506071" w:rsidRPr="00506071">
        <w:rPr>
          <w:rFonts w:ascii="Arial" w:hAnsi="Arial" w:cs="Arial"/>
          <w:noProof/>
          <w:sz w:val="24"/>
          <w:szCs w:val="24"/>
        </w:rPr>
        <w:t>Figura</w:t>
      </w:r>
      <w:r w:rsidR="00506071">
        <w:t xml:space="preserve"> </w:t>
      </w:r>
      <w:r w:rsidR="00506071" w:rsidRPr="00506071">
        <w:rPr>
          <w:rFonts w:ascii="Arial" w:hAnsi="Arial" w:cs="Arial"/>
          <w:noProof/>
          <w:sz w:val="24"/>
        </w:rPr>
        <w:t>34</w:t>
      </w:r>
      <w:r w:rsidR="0058182D" w:rsidRPr="00506071">
        <w:rPr>
          <w:rFonts w:ascii="Arial" w:hAnsi="Arial" w:cs="Arial"/>
          <w:sz w:val="24"/>
          <w:szCs w:val="24"/>
        </w:rPr>
        <w:fldChar w:fldCharType="end"/>
      </w:r>
      <w:r w:rsidR="0058182D">
        <w:rPr>
          <w:rFonts w:ascii="Arial" w:hAnsi="Arial" w:cs="Arial"/>
          <w:b/>
          <w:sz w:val="24"/>
          <w:szCs w:val="24"/>
        </w:rPr>
        <w:t>.</w:t>
      </w:r>
    </w:p>
    <w:p w14:paraId="250AC5D4" w14:textId="77777777" w:rsidR="0058182D" w:rsidRDefault="0058182D" w:rsidP="002269B4">
      <w:pPr>
        <w:spacing w:after="20"/>
        <w:jc w:val="both"/>
        <w:rPr>
          <w:rFonts w:ascii="Arial" w:hAnsi="Arial" w:cs="Arial"/>
          <w:b/>
          <w:sz w:val="24"/>
          <w:szCs w:val="24"/>
        </w:rPr>
      </w:pPr>
    </w:p>
    <w:p w14:paraId="29540B97" w14:textId="1F741DEF" w:rsidR="0058182D" w:rsidRDefault="00E629D9" w:rsidP="002269B4">
      <w:pPr>
        <w:spacing w:after="20"/>
        <w:jc w:val="both"/>
        <w:rPr>
          <w:rFonts w:ascii="Arial" w:hAnsi="Arial" w:cs="Arial"/>
          <w:sz w:val="24"/>
          <w:szCs w:val="24"/>
        </w:rPr>
      </w:pPr>
      <w:r>
        <w:rPr>
          <w:rFonts w:ascii="Arial" w:hAnsi="Arial" w:cs="Arial"/>
          <w:sz w:val="24"/>
          <w:szCs w:val="24"/>
        </w:rPr>
        <w:tab/>
        <w:t>Las distintas fuentes mencionadas anteriormente, son respectivamente</w:t>
      </w:r>
      <w:r w:rsidR="006A7310">
        <w:rPr>
          <w:rFonts w:ascii="Arial" w:hAnsi="Arial" w:cs="Arial"/>
          <w:sz w:val="24"/>
          <w:szCs w:val="24"/>
        </w:rPr>
        <w:t xml:space="preserve"> los 5  tipos de transferencias posibles, más el código de un reloj (</w:t>
      </w:r>
      <w:r w:rsidR="006A7310" w:rsidRPr="006A7310">
        <w:rPr>
          <w:rFonts w:ascii="Arial" w:hAnsi="Arial" w:cs="Arial"/>
          <w:i/>
          <w:sz w:val="24"/>
          <w:szCs w:val="24"/>
        </w:rPr>
        <w:t>clk_wiz_v3_6_2.vhd</w:t>
      </w:r>
      <w:r w:rsidR="006A7310">
        <w:rPr>
          <w:rFonts w:ascii="Arial" w:hAnsi="Arial" w:cs="Arial"/>
          <w:sz w:val="24"/>
          <w:szCs w:val="24"/>
        </w:rPr>
        <w:t xml:space="preserve">) el cual a partir de un reloj de 27 </w:t>
      </w:r>
      <w:proofErr w:type="spellStart"/>
      <w:r w:rsidR="006A7310">
        <w:rPr>
          <w:rFonts w:ascii="Arial" w:hAnsi="Arial" w:cs="Arial"/>
          <w:sz w:val="24"/>
          <w:szCs w:val="24"/>
        </w:rPr>
        <w:t>Mhz</w:t>
      </w:r>
      <w:proofErr w:type="spellEnd"/>
      <w:r w:rsidR="006A7310">
        <w:rPr>
          <w:rFonts w:ascii="Arial" w:hAnsi="Arial" w:cs="Arial"/>
          <w:sz w:val="24"/>
          <w:szCs w:val="24"/>
        </w:rPr>
        <w:t xml:space="preserve"> genera uno de 100 </w:t>
      </w:r>
      <w:proofErr w:type="spellStart"/>
      <w:r w:rsidR="006A7310">
        <w:rPr>
          <w:rFonts w:ascii="Arial" w:hAnsi="Arial" w:cs="Arial"/>
          <w:sz w:val="24"/>
          <w:szCs w:val="24"/>
        </w:rPr>
        <w:t>Mhz</w:t>
      </w:r>
      <w:proofErr w:type="spellEnd"/>
      <w:r w:rsidR="006A7310">
        <w:rPr>
          <w:rFonts w:ascii="Arial" w:hAnsi="Arial" w:cs="Arial"/>
          <w:sz w:val="24"/>
          <w:szCs w:val="24"/>
        </w:rPr>
        <w:t xml:space="preserve">. Este reloj está incluido entre las fuentes porque la nota de aplicación estaba como ejemplo para una placa </w:t>
      </w:r>
      <w:r w:rsidR="006A7310" w:rsidRPr="006A7310">
        <w:rPr>
          <w:rFonts w:ascii="Arial" w:hAnsi="Arial" w:cs="Arial"/>
          <w:sz w:val="24"/>
          <w:szCs w:val="24"/>
        </w:rPr>
        <w:t xml:space="preserve">Xilinx </w:t>
      </w:r>
      <w:proofErr w:type="spellStart"/>
      <w:r w:rsidR="006A7310" w:rsidRPr="006A7310">
        <w:rPr>
          <w:rFonts w:ascii="Arial" w:hAnsi="Arial" w:cs="Arial"/>
          <w:sz w:val="24"/>
          <w:szCs w:val="24"/>
        </w:rPr>
        <w:t>Spartan</w:t>
      </w:r>
      <w:proofErr w:type="spellEnd"/>
      <w:r w:rsidR="006A7310" w:rsidRPr="006A7310">
        <w:rPr>
          <w:rFonts w:ascii="Arial" w:hAnsi="Arial" w:cs="Arial"/>
          <w:sz w:val="24"/>
          <w:szCs w:val="24"/>
        </w:rPr>
        <w:t xml:space="preserve"> 6</w:t>
      </w:r>
      <w:r w:rsidR="006A7310">
        <w:rPr>
          <w:rFonts w:ascii="Arial" w:hAnsi="Arial" w:cs="Arial"/>
          <w:sz w:val="24"/>
          <w:szCs w:val="24"/>
        </w:rPr>
        <w:t>, la cual, tiene</w:t>
      </w:r>
      <w:r w:rsidR="00830E77">
        <w:rPr>
          <w:rFonts w:ascii="Arial" w:hAnsi="Arial" w:cs="Arial"/>
          <w:sz w:val="24"/>
          <w:szCs w:val="24"/>
        </w:rPr>
        <w:t xml:space="preserve"> un reloj disponible de 27Mhz. El código </w:t>
      </w:r>
      <w:r w:rsidR="00830E77">
        <w:rPr>
          <w:rFonts w:ascii="Arial" w:hAnsi="Arial" w:cs="Arial"/>
          <w:i/>
          <w:sz w:val="24"/>
          <w:szCs w:val="24"/>
        </w:rPr>
        <w:t xml:space="preserve">slaveFIFO2b_fpga_top.vhd </w:t>
      </w:r>
      <w:r w:rsidR="00830E77">
        <w:rPr>
          <w:rFonts w:ascii="Arial" w:hAnsi="Arial" w:cs="Arial"/>
          <w:sz w:val="24"/>
          <w:szCs w:val="24"/>
        </w:rPr>
        <w:t xml:space="preserve"> es comúnmente llamado el </w:t>
      </w:r>
      <w:r w:rsidR="00830E77" w:rsidRPr="00830E77">
        <w:rPr>
          <w:rFonts w:ascii="Arial" w:hAnsi="Arial" w:cs="Arial"/>
          <w:i/>
          <w:sz w:val="24"/>
          <w:szCs w:val="24"/>
        </w:rPr>
        <w:t xml:space="preserve">top </w:t>
      </w:r>
      <w:proofErr w:type="spellStart"/>
      <w:r w:rsidR="00830E77" w:rsidRPr="00830E77">
        <w:rPr>
          <w:rFonts w:ascii="Arial" w:hAnsi="Arial" w:cs="Arial"/>
          <w:i/>
          <w:sz w:val="24"/>
          <w:szCs w:val="24"/>
        </w:rPr>
        <w:t>hierarchy</w:t>
      </w:r>
      <w:proofErr w:type="spellEnd"/>
      <w:r w:rsidR="00830E77" w:rsidRPr="00830E77">
        <w:rPr>
          <w:rFonts w:ascii="Arial" w:hAnsi="Arial" w:cs="Arial"/>
          <w:i/>
          <w:sz w:val="24"/>
          <w:szCs w:val="24"/>
        </w:rPr>
        <w:t xml:space="preserve"> </w:t>
      </w:r>
      <w:proofErr w:type="spellStart"/>
      <w:r w:rsidR="00830E77" w:rsidRPr="00830E77">
        <w:rPr>
          <w:rFonts w:ascii="Arial" w:hAnsi="Arial" w:cs="Arial"/>
          <w:i/>
          <w:sz w:val="24"/>
          <w:szCs w:val="24"/>
        </w:rPr>
        <w:t>level</w:t>
      </w:r>
      <w:proofErr w:type="spellEnd"/>
      <w:r w:rsidR="00830E77">
        <w:rPr>
          <w:rFonts w:ascii="Arial" w:hAnsi="Arial" w:cs="Arial"/>
          <w:sz w:val="24"/>
          <w:szCs w:val="24"/>
        </w:rPr>
        <w:t xml:space="preserve"> (</w:t>
      </w:r>
      <w:r w:rsidR="00B73E2C">
        <w:rPr>
          <w:rFonts w:ascii="Arial" w:hAnsi="Arial" w:cs="Arial"/>
          <w:sz w:val="24"/>
          <w:szCs w:val="24"/>
        </w:rPr>
        <w:t>n</w:t>
      </w:r>
      <w:r w:rsidR="00830E77">
        <w:rPr>
          <w:rFonts w:ascii="Arial" w:hAnsi="Arial" w:cs="Arial"/>
          <w:sz w:val="24"/>
          <w:szCs w:val="24"/>
        </w:rPr>
        <w:t xml:space="preserve">ivel de jerarquía más alto). Este, instancia a todos los demás códigos y crea una sola estructura que incorpora a las demás dentro de él. </w:t>
      </w:r>
    </w:p>
    <w:p w14:paraId="184D74D4" w14:textId="77777777" w:rsidR="00830E77" w:rsidRDefault="00830E77" w:rsidP="002269B4">
      <w:pPr>
        <w:spacing w:after="20"/>
        <w:jc w:val="both"/>
        <w:rPr>
          <w:rFonts w:ascii="Arial" w:hAnsi="Arial" w:cs="Arial"/>
          <w:sz w:val="24"/>
          <w:szCs w:val="24"/>
        </w:rPr>
      </w:pPr>
    </w:p>
    <w:p w14:paraId="6E879BBD" w14:textId="51FFAF92" w:rsidR="00830E77" w:rsidRDefault="00830E77" w:rsidP="002269B4">
      <w:pPr>
        <w:spacing w:after="20"/>
        <w:jc w:val="both"/>
        <w:rPr>
          <w:rFonts w:ascii="Arial" w:hAnsi="Arial" w:cs="Arial"/>
          <w:sz w:val="24"/>
          <w:szCs w:val="24"/>
        </w:rPr>
      </w:pPr>
      <w:r>
        <w:rPr>
          <w:rFonts w:ascii="Arial" w:hAnsi="Arial" w:cs="Arial"/>
          <w:sz w:val="24"/>
          <w:szCs w:val="24"/>
        </w:rPr>
        <w:tab/>
        <w:t xml:space="preserve">Para poder probar la interface </w:t>
      </w:r>
      <w:r w:rsidR="00767AA7">
        <w:rPr>
          <w:rFonts w:ascii="Arial" w:hAnsi="Arial" w:cs="Arial"/>
          <w:sz w:val="24"/>
          <w:szCs w:val="24"/>
        </w:rPr>
        <w:t>funcionando</w:t>
      </w:r>
      <w:r>
        <w:rPr>
          <w:rFonts w:ascii="Arial" w:hAnsi="Arial" w:cs="Arial"/>
          <w:sz w:val="24"/>
          <w:szCs w:val="24"/>
        </w:rPr>
        <w:t xml:space="preserve"> completamente</w:t>
      </w:r>
      <w:r w:rsidR="000F4822">
        <w:rPr>
          <w:rFonts w:ascii="Arial" w:hAnsi="Arial" w:cs="Arial"/>
          <w:sz w:val="24"/>
          <w:szCs w:val="24"/>
        </w:rPr>
        <w:t xml:space="preserve"> hasta </w:t>
      </w:r>
      <w:r w:rsidR="00B73E2C">
        <w:rPr>
          <w:rFonts w:ascii="Arial" w:hAnsi="Arial" w:cs="Arial"/>
          <w:sz w:val="24"/>
          <w:szCs w:val="24"/>
        </w:rPr>
        <w:t>aquí</w:t>
      </w:r>
      <w:r w:rsidR="00154682">
        <w:rPr>
          <w:rFonts w:ascii="Arial" w:hAnsi="Arial" w:cs="Arial"/>
          <w:sz w:val="24"/>
          <w:szCs w:val="24"/>
        </w:rPr>
        <w:t>,</w:t>
      </w:r>
      <w:r>
        <w:rPr>
          <w:rFonts w:ascii="Arial" w:hAnsi="Arial" w:cs="Arial"/>
          <w:sz w:val="24"/>
          <w:szCs w:val="24"/>
        </w:rPr>
        <w:t xml:space="preserve"> se deben buscar en el esquemático de la placa ZedBoard, el esquemático de la placa de </w:t>
      </w:r>
      <w:r>
        <w:rPr>
          <w:rFonts w:ascii="Arial" w:hAnsi="Arial" w:cs="Arial"/>
          <w:sz w:val="24"/>
          <w:szCs w:val="24"/>
        </w:rPr>
        <w:lastRenderedPageBreak/>
        <w:t xml:space="preserve">interconexión FMC y </w:t>
      </w:r>
      <w:r w:rsidR="00767AA7">
        <w:rPr>
          <w:rFonts w:ascii="Arial" w:hAnsi="Arial" w:cs="Arial"/>
          <w:sz w:val="24"/>
          <w:szCs w:val="24"/>
        </w:rPr>
        <w:t xml:space="preserve">los pines asignados del FX3 como se mostró en la </w:t>
      </w:r>
      <w:r w:rsidR="00767AA7" w:rsidRPr="00506071">
        <w:rPr>
          <w:rFonts w:ascii="Arial" w:hAnsi="Arial" w:cs="Arial"/>
          <w:sz w:val="24"/>
          <w:szCs w:val="24"/>
        </w:rPr>
        <w:fldChar w:fldCharType="begin"/>
      </w:r>
      <w:r w:rsidR="00767AA7" w:rsidRPr="00506071">
        <w:rPr>
          <w:rFonts w:ascii="Arial" w:hAnsi="Arial" w:cs="Arial"/>
          <w:sz w:val="24"/>
          <w:szCs w:val="24"/>
        </w:rPr>
        <w:instrText xml:space="preserve"> REF _Ref462774232 \h  \* MERGEFORMAT </w:instrText>
      </w:r>
      <w:r w:rsidR="00767AA7" w:rsidRPr="00506071">
        <w:rPr>
          <w:rFonts w:ascii="Arial" w:hAnsi="Arial" w:cs="Arial"/>
          <w:sz w:val="24"/>
          <w:szCs w:val="24"/>
        </w:rPr>
      </w:r>
      <w:r w:rsidR="00767AA7"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28</w:t>
      </w:r>
      <w:r w:rsidR="00767AA7" w:rsidRPr="00506071">
        <w:rPr>
          <w:rFonts w:ascii="Arial" w:hAnsi="Arial" w:cs="Arial"/>
          <w:sz w:val="24"/>
          <w:szCs w:val="24"/>
        </w:rPr>
        <w:fldChar w:fldCharType="end"/>
      </w:r>
      <w:r w:rsidR="00767AA7">
        <w:rPr>
          <w:rFonts w:ascii="Arial" w:hAnsi="Arial" w:cs="Arial"/>
          <w:sz w:val="24"/>
          <w:szCs w:val="24"/>
        </w:rPr>
        <w:t xml:space="preserve">, para poder asignar los pines en Vivado para la placa ZedBoard. En la </w:t>
      </w:r>
      <w:r w:rsidR="00154682" w:rsidRPr="00506071">
        <w:rPr>
          <w:rFonts w:ascii="Arial" w:hAnsi="Arial" w:cs="Arial"/>
          <w:sz w:val="24"/>
          <w:szCs w:val="24"/>
        </w:rPr>
        <w:fldChar w:fldCharType="begin"/>
      </w:r>
      <w:r w:rsidR="00154682" w:rsidRPr="00506071">
        <w:rPr>
          <w:rFonts w:ascii="Arial" w:hAnsi="Arial" w:cs="Arial"/>
          <w:sz w:val="24"/>
          <w:szCs w:val="24"/>
        </w:rPr>
        <w:instrText xml:space="preserve"> REF _Ref463023200 \h  \* MERGEFORMAT </w:instrText>
      </w:r>
      <w:r w:rsidR="00154682" w:rsidRPr="00506071">
        <w:rPr>
          <w:rFonts w:ascii="Arial" w:hAnsi="Arial" w:cs="Arial"/>
          <w:sz w:val="24"/>
          <w:szCs w:val="24"/>
        </w:rPr>
      </w:r>
      <w:r w:rsidR="00154682"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35</w:t>
      </w:r>
      <w:r w:rsidR="00154682" w:rsidRPr="00506071">
        <w:rPr>
          <w:rFonts w:ascii="Arial" w:hAnsi="Arial" w:cs="Arial"/>
          <w:sz w:val="24"/>
          <w:szCs w:val="24"/>
        </w:rPr>
        <w:fldChar w:fldCharType="end"/>
      </w:r>
      <w:r>
        <w:rPr>
          <w:rFonts w:ascii="Arial" w:hAnsi="Arial" w:cs="Arial"/>
          <w:sz w:val="24"/>
          <w:szCs w:val="24"/>
        </w:rPr>
        <w:t xml:space="preserve"> se</w:t>
      </w:r>
      <w:r w:rsidR="00154682">
        <w:rPr>
          <w:rFonts w:ascii="Arial" w:hAnsi="Arial" w:cs="Arial"/>
          <w:sz w:val="24"/>
          <w:szCs w:val="24"/>
        </w:rPr>
        <w:t xml:space="preserve"> muestra la correspondencia pin a pin desde el FX3 hasta la ZedBoard. Una vez realizada la declaración de cada señal en Vivado, se</w:t>
      </w:r>
      <w:r>
        <w:rPr>
          <w:rFonts w:ascii="Arial" w:hAnsi="Arial" w:cs="Arial"/>
          <w:sz w:val="24"/>
          <w:szCs w:val="24"/>
        </w:rPr>
        <w:t xml:space="preserve"> puede probar con un programa que brinda Cypress y que se instala cuando se instala el Eclipse USB Suite, llamado </w:t>
      </w:r>
      <w:proofErr w:type="spellStart"/>
      <w:r>
        <w:rPr>
          <w:rFonts w:ascii="Arial" w:hAnsi="Arial" w:cs="Arial"/>
          <w:sz w:val="24"/>
          <w:szCs w:val="24"/>
        </w:rPr>
        <w:t>BulkLoop</w:t>
      </w:r>
      <w:proofErr w:type="spellEnd"/>
      <w:r>
        <w:rPr>
          <w:rFonts w:ascii="Arial" w:hAnsi="Arial" w:cs="Arial"/>
          <w:sz w:val="24"/>
          <w:szCs w:val="24"/>
        </w:rPr>
        <w:t>.</w:t>
      </w:r>
      <w:r w:rsidR="00154682">
        <w:rPr>
          <w:rFonts w:ascii="Arial" w:hAnsi="Arial" w:cs="Arial"/>
          <w:sz w:val="24"/>
          <w:szCs w:val="24"/>
        </w:rPr>
        <w:t xml:space="preserve"> Este, permite enviar en bucle, saliendo desde el host USB, pasando por el FX3, hasta llegar al FPGA y nuevamente recorrer el camino de vuelta hasta el host USB. En la nota de aplicación que se puede descargar desde </w:t>
      </w:r>
      <w:hyperlink r:id="rId53" w:history="1">
        <w:r w:rsidR="00154682" w:rsidRPr="00154682">
          <w:rPr>
            <w:rStyle w:val="Hipervnculo"/>
            <w:rFonts w:ascii="Arial" w:hAnsi="Arial" w:cs="Arial"/>
            <w:sz w:val="24"/>
            <w:szCs w:val="24"/>
          </w:rPr>
          <w:t>http://www.cypress.com/documentation/application-notes/an65974-designing-ez-usb-fx3-slave-fifo-interface</w:t>
        </w:r>
      </w:hyperlink>
      <w:r w:rsidR="00154682">
        <w:rPr>
          <w:rFonts w:ascii="Arial" w:hAnsi="Arial" w:cs="Arial"/>
          <w:sz w:val="24"/>
          <w:szCs w:val="24"/>
        </w:rPr>
        <w:t xml:space="preserve"> se muestran los detalles para ejecutar la aplicación</w:t>
      </w:r>
      <w:r w:rsidR="000F4822">
        <w:rPr>
          <w:rFonts w:ascii="Arial" w:hAnsi="Arial" w:cs="Arial"/>
          <w:sz w:val="24"/>
          <w:szCs w:val="24"/>
        </w:rPr>
        <w:t>, enviar,</w:t>
      </w:r>
      <w:r w:rsidR="00154682">
        <w:rPr>
          <w:rFonts w:ascii="Arial" w:hAnsi="Arial" w:cs="Arial"/>
          <w:sz w:val="24"/>
          <w:szCs w:val="24"/>
        </w:rPr>
        <w:t xml:space="preserve"> recibir datos </w:t>
      </w:r>
      <w:r w:rsidR="000F4822">
        <w:rPr>
          <w:rFonts w:ascii="Arial" w:hAnsi="Arial" w:cs="Arial"/>
          <w:sz w:val="24"/>
          <w:szCs w:val="24"/>
        </w:rPr>
        <w:t xml:space="preserve">y controlar el funcionamiento de la interface. Se muestra en la </w:t>
      </w:r>
      <w:r w:rsidR="000F4822" w:rsidRPr="00506071">
        <w:rPr>
          <w:rFonts w:ascii="Arial" w:hAnsi="Arial" w:cs="Arial"/>
          <w:sz w:val="24"/>
          <w:szCs w:val="24"/>
        </w:rPr>
        <w:fldChar w:fldCharType="begin"/>
      </w:r>
      <w:r w:rsidR="000F4822" w:rsidRPr="00506071">
        <w:rPr>
          <w:rFonts w:ascii="Arial" w:hAnsi="Arial" w:cs="Arial"/>
          <w:sz w:val="24"/>
          <w:szCs w:val="24"/>
        </w:rPr>
        <w:instrText xml:space="preserve"> REF _Ref463024103 \h  \* MERGEFORMAT </w:instrText>
      </w:r>
      <w:r w:rsidR="000F4822" w:rsidRPr="00506071">
        <w:rPr>
          <w:rFonts w:ascii="Arial" w:hAnsi="Arial" w:cs="Arial"/>
          <w:sz w:val="24"/>
          <w:szCs w:val="24"/>
        </w:rPr>
      </w:r>
      <w:r w:rsidR="000F4822"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36</w:t>
      </w:r>
      <w:r w:rsidR="000F4822" w:rsidRPr="00506071">
        <w:rPr>
          <w:rFonts w:ascii="Arial" w:hAnsi="Arial" w:cs="Arial"/>
          <w:sz w:val="24"/>
          <w:szCs w:val="24"/>
        </w:rPr>
        <w:fldChar w:fldCharType="end"/>
      </w:r>
      <w:r w:rsidR="000F4822">
        <w:rPr>
          <w:rFonts w:ascii="Arial" w:hAnsi="Arial" w:cs="Arial"/>
          <w:sz w:val="24"/>
          <w:szCs w:val="24"/>
        </w:rPr>
        <w:t xml:space="preserve">, la recepción de datos mediante una transferencia </w:t>
      </w:r>
      <w:proofErr w:type="spellStart"/>
      <w:r w:rsidR="000F4822" w:rsidRPr="000F4822">
        <w:rPr>
          <w:rFonts w:ascii="Arial" w:hAnsi="Arial" w:cs="Arial"/>
          <w:i/>
          <w:sz w:val="24"/>
          <w:szCs w:val="24"/>
        </w:rPr>
        <w:t>BulkIN</w:t>
      </w:r>
      <w:proofErr w:type="spellEnd"/>
      <w:r w:rsidR="000F4822">
        <w:rPr>
          <w:rFonts w:ascii="Arial" w:hAnsi="Arial" w:cs="Arial"/>
          <w:sz w:val="24"/>
          <w:szCs w:val="24"/>
        </w:rPr>
        <w:t xml:space="preserve">, luego de haber enviado los mismos desde el un envío </w:t>
      </w:r>
      <w:proofErr w:type="spellStart"/>
      <w:r w:rsidR="000F4822" w:rsidRPr="000F4822">
        <w:rPr>
          <w:rFonts w:ascii="Arial" w:hAnsi="Arial" w:cs="Arial"/>
          <w:i/>
          <w:sz w:val="24"/>
          <w:szCs w:val="24"/>
        </w:rPr>
        <w:t>StreamOUT</w:t>
      </w:r>
      <w:proofErr w:type="spellEnd"/>
      <w:r w:rsidR="000F4822">
        <w:rPr>
          <w:rFonts w:ascii="Arial" w:hAnsi="Arial" w:cs="Arial"/>
          <w:sz w:val="24"/>
          <w:szCs w:val="24"/>
        </w:rPr>
        <w:t xml:space="preserve">. </w:t>
      </w:r>
    </w:p>
    <w:p w14:paraId="636EA0BD" w14:textId="77777777" w:rsidR="000F4822" w:rsidRDefault="000F4822" w:rsidP="002269B4">
      <w:pPr>
        <w:spacing w:after="20"/>
        <w:jc w:val="both"/>
        <w:rPr>
          <w:rFonts w:ascii="Arial" w:hAnsi="Arial" w:cs="Arial"/>
          <w:sz w:val="24"/>
          <w:szCs w:val="24"/>
        </w:rPr>
      </w:pPr>
    </w:p>
    <w:p w14:paraId="26194EE6" w14:textId="77777777" w:rsidR="000F4822" w:rsidRPr="000F4822" w:rsidRDefault="000F4822" w:rsidP="002269B4">
      <w:pPr>
        <w:spacing w:after="20"/>
        <w:jc w:val="both"/>
        <w:rPr>
          <w:rFonts w:ascii="Arial" w:hAnsi="Arial" w:cs="Arial"/>
          <w:sz w:val="24"/>
          <w:szCs w:val="24"/>
        </w:rPr>
      </w:pPr>
      <w:r>
        <w:rPr>
          <w:rFonts w:ascii="Arial" w:hAnsi="Arial" w:cs="Arial"/>
          <w:sz w:val="24"/>
          <w:szCs w:val="24"/>
        </w:rPr>
        <w:tab/>
        <w:t>Una vez probado el funcionamiento de la FIFO, se procedió a crear la comunicación entre el código VHDL de la FIFO y el conversor ADC para poder enviar los a través de ella.</w:t>
      </w:r>
    </w:p>
    <w:p w14:paraId="33F49809" w14:textId="77777777" w:rsidR="00767AA7" w:rsidRDefault="00767AA7" w:rsidP="002269B4">
      <w:pPr>
        <w:spacing w:after="20"/>
        <w:jc w:val="both"/>
        <w:rPr>
          <w:rFonts w:ascii="Arial" w:hAnsi="Arial" w:cs="Arial"/>
          <w:sz w:val="24"/>
          <w:szCs w:val="24"/>
        </w:rPr>
      </w:pPr>
    </w:p>
    <w:p w14:paraId="497959E0" w14:textId="77777777" w:rsidR="00154682" w:rsidRDefault="00154682" w:rsidP="00154682">
      <w:pPr>
        <w:keepNext/>
        <w:spacing w:after="20"/>
        <w:jc w:val="center"/>
      </w:pPr>
      <w:r w:rsidRPr="00154682">
        <w:rPr>
          <w:noProof/>
          <w:lang w:val="es-ES" w:eastAsia="es-ES"/>
        </w:rPr>
        <w:lastRenderedPageBreak/>
        <w:drawing>
          <wp:inline distT="0" distB="0" distL="0" distR="0" wp14:anchorId="6231051B" wp14:editId="0D9DC8A2">
            <wp:extent cx="6120130" cy="778230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7782302"/>
                    </a:xfrm>
                    <a:prstGeom prst="rect">
                      <a:avLst/>
                    </a:prstGeom>
                    <a:noFill/>
                    <a:ln>
                      <a:noFill/>
                    </a:ln>
                  </pic:spPr>
                </pic:pic>
              </a:graphicData>
            </a:graphic>
          </wp:inline>
        </w:drawing>
      </w:r>
    </w:p>
    <w:p w14:paraId="4F79C097" w14:textId="77777777" w:rsidR="00767AA7" w:rsidRDefault="00154682" w:rsidP="00154682">
      <w:pPr>
        <w:pStyle w:val="Descripcin"/>
        <w:jc w:val="center"/>
      </w:pPr>
      <w:bookmarkStart w:id="96" w:name="_Ref463023200"/>
      <w:bookmarkStart w:id="97" w:name="_Toc465465591"/>
      <w:r>
        <w:t xml:space="preserve">Figura </w:t>
      </w:r>
      <w:r>
        <w:fldChar w:fldCharType="begin"/>
      </w:r>
      <w:r>
        <w:instrText xml:space="preserve"> SEQ Figura \* ARABIC </w:instrText>
      </w:r>
      <w:r>
        <w:fldChar w:fldCharType="separate"/>
      </w:r>
      <w:r w:rsidR="003F5D41">
        <w:rPr>
          <w:noProof/>
        </w:rPr>
        <w:t>35</w:t>
      </w:r>
      <w:r>
        <w:fldChar w:fldCharType="end"/>
      </w:r>
      <w:bookmarkEnd w:id="96"/>
      <w:r>
        <w:t xml:space="preserve">: Pines de </w:t>
      </w:r>
      <w:r w:rsidR="000F4822">
        <w:t>conexión</w:t>
      </w:r>
      <w:r>
        <w:t xml:space="preserve"> entre FPGA y FX3</w:t>
      </w:r>
      <w:bookmarkEnd w:id="97"/>
    </w:p>
    <w:p w14:paraId="0CDE2F02" w14:textId="77777777" w:rsidR="000F4822" w:rsidRDefault="000F4822" w:rsidP="000F4822"/>
    <w:p w14:paraId="42BE2483" w14:textId="77777777" w:rsidR="000F4822" w:rsidRDefault="000F4822" w:rsidP="000F4822"/>
    <w:p w14:paraId="138B85B1" w14:textId="77777777" w:rsidR="000F4822" w:rsidRDefault="000F4822" w:rsidP="000F4822"/>
    <w:p w14:paraId="6A949171" w14:textId="77777777" w:rsidR="000F4822" w:rsidRDefault="000F4822" w:rsidP="000F4822">
      <w:pPr>
        <w:keepNext/>
        <w:jc w:val="center"/>
      </w:pPr>
      <w:r w:rsidRPr="000F4822">
        <w:rPr>
          <w:noProof/>
          <w:lang w:val="es-ES" w:eastAsia="es-ES"/>
        </w:rPr>
        <w:lastRenderedPageBreak/>
        <w:drawing>
          <wp:inline distT="0" distB="0" distL="0" distR="0" wp14:anchorId="7926B0EF" wp14:editId="5C5EC8F8">
            <wp:extent cx="6120130" cy="4849234"/>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4849234"/>
                    </a:xfrm>
                    <a:prstGeom prst="rect">
                      <a:avLst/>
                    </a:prstGeom>
                    <a:noFill/>
                    <a:ln>
                      <a:noFill/>
                    </a:ln>
                  </pic:spPr>
                </pic:pic>
              </a:graphicData>
            </a:graphic>
          </wp:inline>
        </w:drawing>
      </w:r>
    </w:p>
    <w:p w14:paraId="609C9A74" w14:textId="77777777" w:rsidR="000F4822" w:rsidRDefault="000F4822" w:rsidP="000F4822">
      <w:pPr>
        <w:pStyle w:val="Descripcin"/>
        <w:jc w:val="center"/>
      </w:pPr>
      <w:bookmarkStart w:id="98" w:name="_Ref463024103"/>
      <w:bookmarkStart w:id="99" w:name="_Toc465465592"/>
      <w:r>
        <w:t xml:space="preserve">Figura </w:t>
      </w:r>
      <w:r>
        <w:fldChar w:fldCharType="begin"/>
      </w:r>
      <w:r>
        <w:instrText xml:space="preserve"> SEQ Figura \* ARABIC </w:instrText>
      </w:r>
      <w:r>
        <w:fldChar w:fldCharType="separate"/>
      </w:r>
      <w:r w:rsidR="003F5D41">
        <w:rPr>
          <w:noProof/>
        </w:rPr>
        <w:t>36</w:t>
      </w:r>
      <w:r>
        <w:fldChar w:fldCharType="end"/>
      </w:r>
      <w:bookmarkEnd w:id="98"/>
      <w:r>
        <w:t xml:space="preserve">: Captura de </w:t>
      </w:r>
      <w:proofErr w:type="spellStart"/>
      <w:r>
        <w:t>StreamIN</w:t>
      </w:r>
      <w:proofErr w:type="spellEnd"/>
      <w:r>
        <w:t xml:space="preserve"> mediante aplicación </w:t>
      </w:r>
      <w:proofErr w:type="spellStart"/>
      <w:r>
        <w:t>BulkLoop</w:t>
      </w:r>
      <w:proofErr w:type="spellEnd"/>
      <w:r>
        <w:t xml:space="preserve"> de Cypress.</w:t>
      </w:r>
      <w:bookmarkEnd w:id="99"/>
    </w:p>
    <w:p w14:paraId="72DE3E63" w14:textId="77777777" w:rsidR="000F4822" w:rsidRDefault="000F4822" w:rsidP="000F4822"/>
    <w:p w14:paraId="530C4B88" w14:textId="31B587C0" w:rsidR="000F4822" w:rsidRDefault="007E4BF4" w:rsidP="000F4822">
      <w:pPr>
        <w:rPr>
          <w:rFonts w:ascii="Arial" w:hAnsi="Arial" w:cs="Arial"/>
          <w:b/>
          <w:sz w:val="24"/>
        </w:rPr>
      </w:pPr>
      <w:r>
        <w:rPr>
          <w:rFonts w:ascii="Arial" w:hAnsi="Arial" w:cs="Arial"/>
          <w:b/>
          <w:sz w:val="24"/>
        </w:rPr>
        <w:t>4.3.</w:t>
      </w:r>
      <w:r w:rsidR="00B15E72">
        <w:rPr>
          <w:rFonts w:ascii="Arial" w:hAnsi="Arial" w:cs="Arial"/>
          <w:b/>
          <w:sz w:val="24"/>
        </w:rPr>
        <w:t>3</w:t>
      </w:r>
      <w:r w:rsidR="000F4822">
        <w:rPr>
          <w:rFonts w:ascii="Arial" w:hAnsi="Arial" w:cs="Arial"/>
          <w:b/>
          <w:sz w:val="24"/>
        </w:rPr>
        <w:t xml:space="preserve">: </w:t>
      </w:r>
      <w:r>
        <w:rPr>
          <w:rFonts w:ascii="Arial" w:hAnsi="Arial" w:cs="Arial"/>
          <w:b/>
          <w:sz w:val="24"/>
        </w:rPr>
        <w:t>Comunicación en</w:t>
      </w:r>
      <w:r w:rsidR="00B15E72">
        <w:rPr>
          <w:rFonts w:ascii="Arial" w:hAnsi="Arial" w:cs="Arial"/>
          <w:b/>
          <w:sz w:val="24"/>
        </w:rPr>
        <w:t>tre FIFO de FPGA y conversor Pmod AD5</w:t>
      </w:r>
    </w:p>
    <w:p w14:paraId="71A4AB0F" w14:textId="77777777" w:rsidR="00506071" w:rsidRDefault="00506071" w:rsidP="007E6826">
      <w:pPr>
        <w:spacing w:after="20"/>
        <w:jc w:val="both"/>
        <w:rPr>
          <w:rFonts w:ascii="Arial" w:hAnsi="Arial" w:cs="Arial"/>
          <w:b/>
          <w:sz w:val="24"/>
        </w:rPr>
      </w:pPr>
    </w:p>
    <w:p w14:paraId="249CB5C8" w14:textId="28EAB6CD" w:rsidR="007E4BF4" w:rsidRDefault="007E4BF4" w:rsidP="007E6826">
      <w:pPr>
        <w:spacing w:after="20"/>
        <w:jc w:val="both"/>
        <w:rPr>
          <w:rFonts w:ascii="Arial" w:hAnsi="Arial" w:cs="Arial"/>
          <w:sz w:val="24"/>
        </w:rPr>
      </w:pPr>
      <w:r>
        <w:rPr>
          <w:rFonts w:ascii="Arial" w:hAnsi="Arial" w:cs="Arial"/>
          <w:b/>
          <w:sz w:val="24"/>
        </w:rPr>
        <w:tab/>
      </w:r>
      <w:r>
        <w:rPr>
          <w:rFonts w:ascii="Arial" w:hAnsi="Arial" w:cs="Arial"/>
          <w:sz w:val="24"/>
        </w:rPr>
        <w:t>Para poder comunicarse con el conversor de PMOD AD5</w:t>
      </w:r>
      <w:r w:rsidR="00353AF6">
        <w:rPr>
          <w:rFonts w:ascii="Arial" w:hAnsi="Arial" w:cs="Arial"/>
          <w:sz w:val="24"/>
        </w:rPr>
        <w:t xml:space="preserve">, se requiere una </w:t>
      </w:r>
      <w:r>
        <w:rPr>
          <w:rFonts w:ascii="Arial" w:hAnsi="Arial" w:cs="Arial"/>
          <w:sz w:val="24"/>
        </w:rPr>
        <w:t xml:space="preserve">comunicación </w:t>
      </w:r>
      <w:r w:rsidR="00B73E2C">
        <w:rPr>
          <w:rFonts w:ascii="Arial" w:hAnsi="Arial" w:cs="Arial"/>
          <w:sz w:val="24"/>
        </w:rPr>
        <w:t xml:space="preserve">con protocolo tipo </w:t>
      </w:r>
      <w:r>
        <w:rPr>
          <w:rFonts w:ascii="Arial" w:hAnsi="Arial" w:cs="Arial"/>
          <w:sz w:val="24"/>
        </w:rPr>
        <w:t>SPI</w:t>
      </w:r>
      <w:r w:rsidR="00353AF6">
        <w:rPr>
          <w:rFonts w:ascii="Arial" w:hAnsi="Arial" w:cs="Arial"/>
          <w:sz w:val="24"/>
        </w:rPr>
        <w:t>. Para esto,</w:t>
      </w:r>
      <w:r>
        <w:rPr>
          <w:rFonts w:ascii="Arial" w:hAnsi="Arial" w:cs="Arial"/>
          <w:sz w:val="24"/>
        </w:rPr>
        <w:t xml:space="preserve"> se debe crear un bloque dentro del FPGA que realice la configuración del conversor, reciba los datos del mismo y los envíe a la FIFO. Se usó como base el código VHDL</w:t>
      </w:r>
      <w:r w:rsidR="00353AF6">
        <w:rPr>
          <w:rFonts w:ascii="Arial" w:hAnsi="Arial" w:cs="Arial"/>
          <w:sz w:val="24"/>
        </w:rPr>
        <w:t xml:space="preserve"> </w:t>
      </w:r>
      <w:proofErr w:type="spellStart"/>
      <w:r w:rsidR="001F3A0A" w:rsidRPr="001F3A0A">
        <w:rPr>
          <w:rFonts w:ascii="Arial" w:hAnsi="Arial" w:cs="Arial"/>
          <w:i/>
          <w:sz w:val="24"/>
        </w:rPr>
        <w:t>spi_master</w:t>
      </w:r>
      <w:proofErr w:type="spellEnd"/>
      <w:r w:rsidR="001F3A0A">
        <w:rPr>
          <w:rFonts w:ascii="Arial" w:hAnsi="Arial" w:cs="Arial"/>
          <w:i/>
          <w:sz w:val="24"/>
        </w:rPr>
        <w:t xml:space="preserve"> </w:t>
      </w:r>
      <w:r>
        <w:rPr>
          <w:rFonts w:ascii="Arial" w:hAnsi="Arial" w:cs="Arial"/>
          <w:sz w:val="24"/>
        </w:rPr>
        <w:t xml:space="preserve">de la página </w:t>
      </w:r>
      <w:proofErr w:type="spellStart"/>
      <w:r w:rsidR="00353AF6">
        <w:rPr>
          <w:rFonts w:ascii="Arial" w:hAnsi="Arial" w:cs="Arial"/>
          <w:sz w:val="24"/>
        </w:rPr>
        <w:t>eeWiki</w:t>
      </w:r>
      <w:proofErr w:type="spellEnd"/>
      <w:r w:rsidR="001F3A0A">
        <w:rPr>
          <w:rFonts w:ascii="Arial" w:hAnsi="Arial" w:cs="Arial"/>
          <w:sz w:val="24"/>
        </w:rPr>
        <w:t>,</w:t>
      </w:r>
      <w:r w:rsidR="00353AF6">
        <w:rPr>
          <w:rFonts w:ascii="Arial" w:hAnsi="Arial" w:cs="Arial"/>
          <w:sz w:val="24"/>
        </w:rPr>
        <w:t xml:space="preserve"> que es una página donde se comparte código abierto entre desarrolladores de distintas plataformas como (</w:t>
      </w:r>
      <w:proofErr w:type="spellStart"/>
      <w:r w:rsidR="00353AF6">
        <w:rPr>
          <w:rFonts w:ascii="Arial" w:hAnsi="Arial" w:cs="Arial"/>
          <w:sz w:val="24"/>
        </w:rPr>
        <w:t>microcontroladores</w:t>
      </w:r>
      <w:proofErr w:type="spellEnd"/>
      <w:r w:rsidR="00353AF6">
        <w:rPr>
          <w:rFonts w:ascii="Arial" w:hAnsi="Arial" w:cs="Arial"/>
          <w:sz w:val="24"/>
        </w:rPr>
        <w:t xml:space="preserve">, FPGA, Linux, etc.). El link del código respectivo es: </w:t>
      </w:r>
      <w:hyperlink r:id="rId56" w:history="1">
        <w:r w:rsidR="00353AF6" w:rsidRPr="00353AF6">
          <w:rPr>
            <w:rStyle w:val="Hipervnculo"/>
            <w:rFonts w:ascii="Arial" w:hAnsi="Arial" w:cs="Arial"/>
            <w:sz w:val="24"/>
          </w:rPr>
          <w:t>https://eewiki.net/pages/viewpage.action?pageId=4096096</w:t>
        </w:r>
      </w:hyperlink>
      <w:r w:rsidR="00353AF6">
        <w:rPr>
          <w:rFonts w:ascii="Arial" w:hAnsi="Arial" w:cs="Arial"/>
          <w:sz w:val="24"/>
        </w:rPr>
        <w:t xml:space="preserve">. En este, se describe el funcionamiento y las señales para su implementación en un FPGA. A continuación se muestra en la </w:t>
      </w:r>
      <w:r w:rsidR="00320A98" w:rsidRPr="00320A98">
        <w:rPr>
          <w:rFonts w:ascii="Arial" w:hAnsi="Arial" w:cs="Arial"/>
          <w:b/>
          <w:sz w:val="24"/>
          <w:szCs w:val="24"/>
        </w:rPr>
        <w:fldChar w:fldCharType="begin"/>
      </w:r>
      <w:r w:rsidR="00320A98" w:rsidRPr="00320A98">
        <w:rPr>
          <w:rFonts w:ascii="Arial" w:hAnsi="Arial" w:cs="Arial"/>
          <w:sz w:val="24"/>
          <w:szCs w:val="24"/>
        </w:rPr>
        <w:instrText xml:space="preserve"> REF _Ref463027661 \h </w:instrText>
      </w:r>
      <w:r w:rsidR="00320A98" w:rsidRPr="00320A98">
        <w:rPr>
          <w:rFonts w:ascii="Arial" w:hAnsi="Arial" w:cs="Arial"/>
          <w:b/>
          <w:sz w:val="24"/>
          <w:szCs w:val="24"/>
        </w:rPr>
        <w:instrText xml:space="preserve"> \* MERGEFORMAT </w:instrText>
      </w:r>
      <w:r w:rsidR="00320A98" w:rsidRPr="00320A98">
        <w:rPr>
          <w:rFonts w:ascii="Arial" w:hAnsi="Arial" w:cs="Arial"/>
          <w:b/>
          <w:sz w:val="24"/>
          <w:szCs w:val="24"/>
        </w:rPr>
      </w:r>
      <w:r w:rsidR="00320A98" w:rsidRPr="00320A98">
        <w:rPr>
          <w:rFonts w:ascii="Arial" w:hAnsi="Arial" w:cs="Arial"/>
          <w:b/>
          <w:sz w:val="24"/>
          <w:szCs w:val="24"/>
        </w:rPr>
        <w:fldChar w:fldCharType="separate"/>
      </w:r>
      <w:r w:rsidR="00320A98" w:rsidRPr="00320A98">
        <w:rPr>
          <w:rFonts w:ascii="Arial" w:hAnsi="Arial" w:cs="Arial"/>
          <w:sz w:val="24"/>
          <w:szCs w:val="24"/>
        </w:rPr>
        <w:t xml:space="preserve">Figura </w:t>
      </w:r>
      <w:r w:rsidR="00320A98" w:rsidRPr="00320A98">
        <w:rPr>
          <w:rFonts w:ascii="Arial" w:hAnsi="Arial" w:cs="Arial"/>
          <w:noProof/>
          <w:sz w:val="24"/>
          <w:szCs w:val="24"/>
        </w:rPr>
        <w:t>37</w:t>
      </w:r>
      <w:r w:rsidR="00320A98" w:rsidRPr="00320A98">
        <w:rPr>
          <w:rFonts w:ascii="Arial" w:hAnsi="Arial" w:cs="Arial"/>
          <w:b/>
          <w:sz w:val="24"/>
          <w:szCs w:val="24"/>
        </w:rPr>
        <w:fldChar w:fldCharType="end"/>
      </w:r>
      <w:r w:rsidR="00320A98">
        <w:rPr>
          <w:rFonts w:ascii="Arial" w:hAnsi="Arial" w:cs="Arial"/>
          <w:b/>
          <w:sz w:val="24"/>
          <w:szCs w:val="24"/>
        </w:rPr>
        <w:t xml:space="preserve"> </w:t>
      </w:r>
      <w:r w:rsidR="00A75CC5">
        <w:rPr>
          <w:rFonts w:ascii="Arial" w:hAnsi="Arial" w:cs="Arial"/>
          <w:sz w:val="24"/>
        </w:rPr>
        <w:t>una aplicación típica de este código:</w:t>
      </w:r>
    </w:p>
    <w:p w14:paraId="2AF67D51" w14:textId="77777777" w:rsidR="00A75CC5" w:rsidRDefault="00A75CC5" w:rsidP="007E6826">
      <w:pPr>
        <w:jc w:val="both"/>
        <w:rPr>
          <w:rFonts w:ascii="Arial" w:hAnsi="Arial" w:cs="Arial"/>
          <w:sz w:val="24"/>
        </w:rPr>
      </w:pPr>
    </w:p>
    <w:p w14:paraId="4D326717" w14:textId="77777777" w:rsidR="00A75CC5" w:rsidRDefault="00A75CC5" w:rsidP="007E6826">
      <w:pPr>
        <w:jc w:val="both"/>
        <w:rPr>
          <w:rFonts w:ascii="Arial" w:hAnsi="Arial" w:cs="Arial"/>
          <w:sz w:val="24"/>
        </w:rPr>
      </w:pPr>
    </w:p>
    <w:p w14:paraId="21A9AEF4" w14:textId="77777777" w:rsidR="00A75CC5" w:rsidRDefault="00A75CC5" w:rsidP="007E6826">
      <w:pPr>
        <w:jc w:val="both"/>
        <w:rPr>
          <w:rFonts w:ascii="Arial" w:hAnsi="Arial" w:cs="Arial"/>
          <w:sz w:val="24"/>
        </w:rPr>
      </w:pPr>
    </w:p>
    <w:p w14:paraId="05A99911" w14:textId="77777777" w:rsidR="00A75CC5" w:rsidRDefault="00A75CC5" w:rsidP="007E6826">
      <w:pPr>
        <w:keepNext/>
        <w:jc w:val="center"/>
      </w:pPr>
      <w:r>
        <w:rPr>
          <w:noProof/>
          <w:lang w:val="es-ES" w:eastAsia="es-ES"/>
        </w:rPr>
        <w:lastRenderedPageBreak/>
        <w:drawing>
          <wp:inline distT="0" distB="0" distL="0" distR="0" wp14:anchorId="3B50AD95" wp14:editId="211FFEA7">
            <wp:extent cx="4095750" cy="2659578"/>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7218" cy="2673518"/>
                    </a:xfrm>
                    <a:prstGeom prst="rect">
                      <a:avLst/>
                    </a:prstGeom>
                  </pic:spPr>
                </pic:pic>
              </a:graphicData>
            </a:graphic>
          </wp:inline>
        </w:drawing>
      </w:r>
    </w:p>
    <w:p w14:paraId="5661CD28" w14:textId="77777777" w:rsidR="00A75CC5" w:rsidRDefault="00A75CC5" w:rsidP="007E6826">
      <w:pPr>
        <w:pStyle w:val="Descripcin"/>
        <w:jc w:val="center"/>
      </w:pPr>
      <w:bookmarkStart w:id="100" w:name="_Ref463027661"/>
      <w:bookmarkStart w:id="101" w:name="_Toc465465593"/>
      <w:r>
        <w:t xml:space="preserve">Figura </w:t>
      </w:r>
      <w:r>
        <w:fldChar w:fldCharType="begin"/>
      </w:r>
      <w:r>
        <w:instrText xml:space="preserve"> SEQ Figura \* ARABIC </w:instrText>
      </w:r>
      <w:r>
        <w:fldChar w:fldCharType="separate"/>
      </w:r>
      <w:r w:rsidR="003F5D41">
        <w:rPr>
          <w:noProof/>
        </w:rPr>
        <w:t>37</w:t>
      </w:r>
      <w:r>
        <w:fldChar w:fldCharType="end"/>
      </w:r>
      <w:bookmarkEnd w:id="100"/>
      <w:r>
        <w:t xml:space="preserve">: Aplicación típica del código </w:t>
      </w:r>
      <w:proofErr w:type="spellStart"/>
      <w:r>
        <w:t>spi_master</w:t>
      </w:r>
      <w:bookmarkEnd w:id="101"/>
      <w:proofErr w:type="spellEnd"/>
    </w:p>
    <w:p w14:paraId="01086947" w14:textId="080B3EB7" w:rsidR="0040645D" w:rsidRDefault="0040645D" w:rsidP="007E6826">
      <w:pPr>
        <w:spacing w:after="20"/>
        <w:jc w:val="both"/>
        <w:rPr>
          <w:rFonts w:ascii="Arial" w:hAnsi="Arial" w:cs="Arial"/>
          <w:sz w:val="24"/>
          <w:szCs w:val="24"/>
        </w:rPr>
      </w:pPr>
      <w:r>
        <w:rPr>
          <w:rFonts w:ascii="Arial" w:hAnsi="Arial" w:cs="Arial"/>
          <w:sz w:val="24"/>
          <w:szCs w:val="24"/>
        </w:rPr>
        <w:tab/>
        <w:t xml:space="preserve">Para poder controlar el </w:t>
      </w:r>
      <w:r w:rsidRPr="00B47250">
        <w:rPr>
          <w:rFonts w:ascii="Arial" w:hAnsi="Arial" w:cs="Arial"/>
          <w:i/>
          <w:sz w:val="24"/>
          <w:szCs w:val="24"/>
        </w:rPr>
        <w:t>SPI Master</w:t>
      </w:r>
      <w:r>
        <w:rPr>
          <w:rFonts w:ascii="Arial" w:hAnsi="Arial" w:cs="Arial"/>
          <w:sz w:val="24"/>
          <w:szCs w:val="24"/>
        </w:rPr>
        <w:t xml:space="preserve"> tal cual se muestra en la </w:t>
      </w:r>
      <w:r w:rsidRPr="00506071">
        <w:rPr>
          <w:rFonts w:ascii="Arial" w:hAnsi="Arial" w:cs="Arial"/>
          <w:sz w:val="24"/>
          <w:szCs w:val="24"/>
        </w:rPr>
        <w:fldChar w:fldCharType="begin"/>
      </w:r>
      <w:r w:rsidRPr="00506071">
        <w:rPr>
          <w:rFonts w:ascii="Arial" w:hAnsi="Arial" w:cs="Arial"/>
          <w:sz w:val="24"/>
          <w:szCs w:val="24"/>
        </w:rPr>
        <w:instrText xml:space="preserve"> REF _Ref463027661 \h  \* MERGEFORMAT </w:instrText>
      </w:r>
      <w:r w:rsidRPr="00506071">
        <w:rPr>
          <w:rFonts w:ascii="Arial" w:hAnsi="Arial" w:cs="Arial"/>
          <w:sz w:val="24"/>
          <w:szCs w:val="24"/>
        </w:rPr>
      </w:r>
      <w:r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37</w:t>
      </w:r>
      <w:r w:rsidRPr="00506071">
        <w:rPr>
          <w:rFonts w:ascii="Arial" w:hAnsi="Arial" w:cs="Arial"/>
          <w:sz w:val="24"/>
          <w:szCs w:val="24"/>
        </w:rPr>
        <w:fldChar w:fldCharType="end"/>
      </w:r>
      <w:r>
        <w:rPr>
          <w:rFonts w:ascii="Arial" w:hAnsi="Arial" w:cs="Arial"/>
          <w:sz w:val="24"/>
          <w:szCs w:val="24"/>
        </w:rPr>
        <w:t xml:space="preserve">, se diseñó una unidad de control en Vivado que se denominó </w:t>
      </w:r>
      <w:r>
        <w:rPr>
          <w:rFonts w:ascii="Arial" w:hAnsi="Arial" w:cs="Arial"/>
          <w:i/>
          <w:sz w:val="24"/>
          <w:szCs w:val="24"/>
        </w:rPr>
        <w:t>CONTROL</w:t>
      </w:r>
      <w:r>
        <w:rPr>
          <w:rFonts w:ascii="Arial" w:hAnsi="Arial" w:cs="Arial"/>
          <w:sz w:val="24"/>
          <w:szCs w:val="24"/>
        </w:rPr>
        <w:t xml:space="preserve">, el cual se encarga de </w:t>
      </w:r>
      <w:r w:rsidR="00B47250">
        <w:rPr>
          <w:rFonts w:ascii="Arial" w:hAnsi="Arial" w:cs="Arial"/>
          <w:sz w:val="24"/>
          <w:szCs w:val="24"/>
        </w:rPr>
        <w:t xml:space="preserve">configurar las señales de control </w:t>
      </w:r>
      <w:r w:rsidR="00B47250" w:rsidRPr="00B47250">
        <w:rPr>
          <w:rFonts w:ascii="Arial" w:hAnsi="Arial" w:cs="Arial"/>
          <w:i/>
          <w:sz w:val="24"/>
          <w:szCs w:val="24"/>
        </w:rPr>
        <w:t>SPI Master</w:t>
      </w:r>
      <w:r w:rsidR="00B47250">
        <w:rPr>
          <w:rFonts w:ascii="Arial" w:hAnsi="Arial" w:cs="Arial"/>
          <w:sz w:val="24"/>
          <w:szCs w:val="24"/>
        </w:rPr>
        <w:t xml:space="preserve">, establecer la dirección del esclavo, detectar mediante la señal </w:t>
      </w:r>
      <w:proofErr w:type="spellStart"/>
      <w:r w:rsidR="00B47250">
        <w:rPr>
          <w:rFonts w:ascii="Arial" w:hAnsi="Arial" w:cs="Arial"/>
          <w:i/>
          <w:sz w:val="24"/>
          <w:szCs w:val="24"/>
        </w:rPr>
        <w:t>busy</w:t>
      </w:r>
      <w:proofErr w:type="spellEnd"/>
      <w:r w:rsidR="00B47250">
        <w:rPr>
          <w:rFonts w:ascii="Arial" w:hAnsi="Arial" w:cs="Arial"/>
          <w:sz w:val="24"/>
          <w:szCs w:val="24"/>
        </w:rPr>
        <w:t xml:space="preserve"> si el modulo todavía está enviando o si está disponible y finalmente, generar un pulso en la señal </w:t>
      </w:r>
      <w:proofErr w:type="spellStart"/>
      <w:r w:rsidR="00B47250">
        <w:rPr>
          <w:rFonts w:ascii="Arial" w:hAnsi="Arial" w:cs="Arial"/>
          <w:i/>
          <w:sz w:val="24"/>
          <w:szCs w:val="24"/>
        </w:rPr>
        <w:t>enable</w:t>
      </w:r>
      <w:proofErr w:type="spellEnd"/>
      <w:r w:rsidR="00B47250">
        <w:rPr>
          <w:rFonts w:ascii="Arial" w:hAnsi="Arial" w:cs="Arial"/>
          <w:i/>
          <w:sz w:val="24"/>
          <w:szCs w:val="24"/>
        </w:rPr>
        <w:t xml:space="preserve"> </w:t>
      </w:r>
      <w:r w:rsidR="00B47250">
        <w:rPr>
          <w:rFonts w:ascii="Arial" w:hAnsi="Arial" w:cs="Arial"/>
          <w:sz w:val="24"/>
          <w:szCs w:val="24"/>
        </w:rPr>
        <w:t xml:space="preserve">cada vez en se desee enviar un dato. En la </w:t>
      </w:r>
      <w:r w:rsidR="00B47250" w:rsidRPr="00B47250">
        <w:rPr>
          <w:rFonts w:ascii="Arial" w:hAnsi="Arial" w:cs="Arial"/>
          <w:sz w:val="24"/>
          <w:szCs w:val="24"/>
        </w:rPr>
        <w:fldChar w:fldCharType="begin"/>
      </w:r>
      <w:r w:rsidR="00B47250" w:rsidRPr="00506071">
        <w:rPr>
          <w:rFonts w:ascii="Arial" w:hAnsi="Arial" w:cs="Arial"/>
          <w:sz w:val="24"/>
          <w:szCs w:val="24"/>
        </w:rPr>
        <w:instrText xml:space="preserve"> REF _Ref463028889 \h  \* MERGEFORMAT </w:instrText>
      </w:r>
      <w:r w:rsidR="00B47250" w:rsidRPr="00B47250">
        <w:rPr>
          <w:rFonts w:ascii="Arial" w:hAnsi="Arial" w:cs="Arial"/>
          <w:sz w:val="24"/>
          <w:szCs w:val="24"/>
        </w:rPr>
      </w:r>
      <w:r w:rsidR="00B47250" w:rsidRPr="00B47250">
        <w:rPr>
          <w:rFonts w:ascii="Arial" w:hAnsi="Arial" w:cs="Arial"/>
          <w:sz w:val="24"/>
          <w:szCs w:val="24"/>
        </w:rPr>
        <w:fldChar w:fldCharType="separate"/>
      </w:r>
      <w:r w:rsidR="00506071" w:rsidRPr="00506071">
        <w:rPr>
          <w:rFonts w:ascii="Arial" w:hAnsi="Arial" w:cs="Arial"/>
          <w:sz w:val="24"/>
          <w:szCs w:val="24"/>
        </w:rPr>
        <w:t>Figura</w:t>
      </w:r>
      <w:r w:rsidR="00506071" w:rsidRPr="00506071">
        <w:rPr>
          <w:rFonts w:ascii="Arial" w:hAnsi="Arial" w:cs="Arial"/>
          <w:b/>
          <w:sz w:val="24"/>
          <w:szCs w:val="24"/>
        </w:rPr>
        <w:t xml:space="preserve"> </w:t>
      </w:r>
      <w:r w:rsidR="00506071" w:rsidRPr="00506071">
        <w:rPr>
          <w:rFonts w:ascii="Arial" w:hAnsi="Arial" w:cs="Arial"/>
          <w:noProof/>
          <w:sz w:val="24"/>
          <w:szCs w:val="24"/>
        </w:rPr>
        <w:t>38</w:t>
      </w:r>
      <w:r w:rsidR="00B47250" w:rsidRPr="00B47250">
        <w:rPr>
          <w:rFonts w:ascii="Arial" w:hAnsi="Arial" w:cs="Arial"/>
          <w:b/>
          <w:sz w:val="24"/>
          <w:szCs w:val="24"/>
        </w:rPr>
        <w:fldChar w:fldCharType="end"/>
      </w:r>
      <w:r w:rsidR="00B47250">
        <w:rPr>
          <w:rFonts w:ascii="Arial" w:hAnsi="Arial" w:cs="Arial"/>
          <w:sz w:val="24"/>
          <w:szCs w:val="24"/>
        </w:rPr>
        <w:t xml:space="preserve"> se muestra el diagrama de tiempos y señales para enviar datos de forma continua a través del SPI Master.</w:t>
      </w:r>
      <w:r w:rsidR="00506071">
        <w:rPr>
          <w:rFonts w:ascii="Arial" w:hAnsi="Arial" w:cs="Arial"/>
          <w:sz w:val="24"/>
          <w:szCs w:val="24"/>
        </w:rPr>
        <w:t xml:space="preserve"> En la </w:t>
      </w:r>
      <w:r w:rsidR="00506071" w:rsidRPr="00506071">
        <w:rPr>
          <w:rFonts w:ascii="Arial" w:hAnsi="Arial" w:cs="Arial"/>
          <w:sz w:val="24"/>
          <w:szCs w:val="24"/>
        </w:rPr>
        <w:fldChar w:fldCharType="begin"/>
      </w:r>
      <w:r w:rsidR="00506071" w:rsidRPr="00506071">
        <w:rPr>
          <w:rFonts w:ascii="Arial" w:hAnsi="Arial" w:cs="Arial"/>
          <w:sz w:val="24"/>
          <w:szCs w:val="24"/>
        </w:rPr>
        <w:instrText xml:space="preserve"> REF _Ref465459771 \h  \* MERGEFORMAT </w:instrText>
      </w:r>
      <w:r w:rsidR="00506071" w:rsidRPr="00506071">
        <w:rPr>
          <w:rFonts w:ascii="Arial" w:hAnsi="Arial" w:cs="Arial"/>
          <w:sz w:val="24"/>
          <w:szCs w:val="24"/>
        </w:rPr>
      </w:r>
      <w:r w:rsidR="00506071"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39</w:t>
      </w:r>
      <w:r w:rsidR="00506071" w:rsidRPr="00506071">
        <w:rPr>
          <w:rFonts w:ascii="Arial" w:hAnsi="Arial" w:cs="Arial"/>
          <w:sz w:val="24"/>
          <w:szCs w:val="24"/>
        </w:rPr>
        <w:fldChar w:fldCharType="end"/>
      </w:r>
      <w:r w:rsidR="00506071">
        <w:rPr>
          <w:rFonts w:ascii="Arial" w:hAnsi="Arial" w:cs="Arial"/>
          <w:sz w:val="24"/>
          <w:szCs w:val="24"/>
        </w:rPr>
        <w:t xml:space="preserve"> se puede observar el diagrama de estados del bloque </w:t>
      </w:r>
      <w:r w:rsidR="00506071" w:rsidRPr="00506071">
        <w:rPr>
          <w:rFonts w:ascii="Arial" w:hAnsi="Arial" w:cs="Arial"/>
          <w:i/>
          <w:sz w:val="24"/>
          <w:szCs w:val="24"/>
        </w:rPr>
        <w:t>CONTROL</w:t>
      </w:r>
      <w:r w:rsidR="00506071">
        <w:rPr>
          <w:rFonts w:ascii="Arial" w:hAnsi="Arial" w:cs="Arial"/>
          <w:sz w:val="24"/>
          <w:szCs w:val="24"/>
        </w:rPr>
        <w:t>.</w:t>
      </w:r>
    </w:p>
    <w:p w14:paraId="3ABB71EE" w14:textId="77777777" w:rsidR="00B47250" w:rsidRDefault="00B47250" w:rsidP="007E6826">
      <w:pPr>
        <w:spacing w:after="20"/>
        <w:jc w:val="both"/>
        <w:rPr>
          <w:rFonts w:ascii="Arial" w:hAnsi="Arial" w:cs="Arial"/>
          <w:sz w:val="24"/>
          <w:szCs w:val="24"/>
        </w:rPr>
      </w:pPr>
    </w:p>
    <w:p w14:paraId="3B43A514" w14:textId="77777777" w:rsidR="00506071" w:rsidRDefault="00506071" w:rsidP="007E6826">
      <w:pPr>
        <w:spacing w:after="20"/>
        <w:jc w:val="both"/>
        <w:rPr>
          <w:rFonts w:ascii="Arial" w:hAnsi="Arial" w:cs="Arial"/>
          <w:sz w:val="24"/>
          <w:szCs w:val="24"/>
        </w:rPr>
      </w:pPr>
    </w:p>
    <w:p w14:paraId="22D0B1D9" w14:textId="77777777" w:rsidR="00506071" w:rsidRDefault="00506071" w:rsidP="007E6826">
      <w:pPr>
        <w:spacing w:after="20"/>
        <w:jc w:val="both"/>
        <w:rPr>
          <w:rFonts w:ascii="Arial" w:hAnsi="Arial" w:cs="Arial"/>
          <w:sz w:val="24"/>
          <w:szCs w:val="24"/>
        </w:rPr>
      </w:pPr>
    </w:p>
    <w:p w14:paraId="440E8696" w14:textId="77777777" w:rsidR="00B47250" w:rsidRDefault="00B47250" w:rsidP="007E6826">
      <w:pPr>
        <w:keepNext/>
        <w:spacing w:after="20"/>
        <w:jc w:val="center"/>
      </w:pPr>
      <w:r>
        <w:rPr>
          <w:noProof/>
          <w:lang w:val="es-ES" w:eastAsia="es-ES"/>
        </w:rPr>
        <w:drawing>
          <wp:inline distT="0" distB="0" distL="0" distR="0" wp14:anchorId="6379181E" wp14:editId="379F33BB">
            <wp:extent cx="3952875" cy="2481527"/>
            <wp:effectExtent l="0" t="0" r="0" b="0"/>
            <wp:docPr id="40" name="Imagen 40" descr="https://eewiki.net/download/attachments/4096096/transaction_timing_diagram_cont_web.JPG?version=1&amp;modificationDate=132692621982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ewiki.net/download/attachments/4096096/transaction_timing_diagram_cont_web.JPG?version=1&amp;modificationDate=1326926219820&amp;api=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9147" cy="2491742"/>
                    </a:xfrm>
                    <a:prstGeom prst="rect">
                      <a:avLst/>
                    </a:prstGeom>
                    <a:noFill/>
                    <a:ln>
                      <a:noFill/>
                    </a:ln>
                  </pic:spPr>
                </pic:pic>
              </a:graphicData>
            </a:graphic>
          </wp:inline>
        </w:drawing>
      </w:r>
    </w:p>
    <w:p w14:paraId="7C4E0699" w14:textId="77777777" w:rsidR="00B47250" w:rsidRDefault="00B47250" w:rsidP="007E6826">
      <w:pPr>
        <w:pStyle w:val="Descripcin"/>
        <w:spacing w:after="20"/>
        <w:jc w:val="center"/>
      </w:pPr>
      <w:bookmarkStart w:id="102" w:name="_Ref463028889"/>
      <w:bookmarkStart w:id="103" w:name="_Toc465465594"/>
      <w:r>
        <w:t xml:space="preserve">Figura </w:t>
      </w:r>
      <w:r>
        <w:fldChar w:fldCharType="begin"/>
      </w:r>
      <w:r>
        <w:instrText xml:space="preserve"> SEQ Figura \* ARABIC </w:instrText>
      </w:r>
      <w:r>
        <w:fldChar w:fldCharType="separate"/>
      </w:r>
      <w:r w:rsidR="003F5D41">
        <w:rPr>
          <w:noProof/>
        </w:rPr>
        <w:t>38</w:t>
      </w:r>
      <w:r>
        <w:fldChar w:fldCharType="end"/>
      </w:r>
      <w:bookmarkEnd w:id="102"/>
      <w:r>
        <w:t>: Diagrama de tiempos y señales de control del SPI Master.</w:t>
      </w:r>
      <w:bookmarkEnd w:id="103"/>
    </w:p>
    <w:p w14:paraId="50B32972" w14:textId="77777777" w:rsidR="00506071" w:rsidRDefault="00506071" w:rsidP="00506071">
      <w:pPr>
        <w:keepNext/>
        <w:jc w:val="both"/>
      </w:pPr>
      <w:r w:rsidRPr="00506071">
        <w:rPr>
          <w:noProof/>
          <w:lang w:val="es-ES" w:eastAsia="es-ES"/>
        </w:rPr>
        <w:lastRenderedPageBreak/>
        <w:drawing>
          <wp:inline distT="0" distB="0" distL="0" distR="0" wp14:anchorId="4CD15580" wp14:editId="51EE6D05">
            <wp:extent cx="6120130" cy="7239025"/>
            <wp:effectExtent l="0" t="0" r="0" b="0"/>
            <wp:docPr id="9" name="Imagen 9" descr="D:\Bajados\PROYECTO FINAL Y FPGA\Imagenes Informe\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jados\PROYECTO FINAL Y FPGA\Imagenes Informe\diagrama de bloqu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7239025"/>
                    </a:xfrm>
                    <a:prstGeom prst="rect">
                      <a:avLst/>
                    </a:prstGeom>
                    <a:noFill/>
                    <a:ln>
                      <a:noFill/>
                    </a:ln>
                  </pic:spPr>
                </pic:pic>
              </a:graphicData>
            </a:graphic>
          </wp:inline>
        </w:drawing>
      </w:r>
    </w:p>
    <w:p w14:paraId="5860212E" w14:textId="43BDB5F6" w:rsidR="00D10934" w:rsidRPr="00D10934" w:rsidRDefault="00506071" w:rsidP="00506071">
      <w:pPr>
        <w:pStyle w:val="Descripcin"/>
        <w:jc w:val="center"/>
      </w:pPr>
      <w:bookmarkStart w:id="104" w:name="_Ref465459771"/>
      <w:bookmarkStart w:id="105" w:name="_Toc465465595"/>
      <w:r>
        <w:t xml:space="preserve">Figura </w:t>
      </w:r>
      <w:r>
        <w:fldChar w:fldCharType="begin"/>
      </w:r>
      <w:r>
        <w:instrText xml:space="preserve"> SEQ Figura \* ARABIC </w:instrText>
      </w:r>
      <w:r>
        <w:fldChar w:fldCharType="separate"/>
      </w:r>
      <w:r w:rsidR="003F5D41">
        <w:rPr>
          <w:noProof/>
        </w:rPr>
        <w:t>39</w:t>
      </w:r>
      <w:r>
        <w:fldChar w:fldCharType="end"/>
      </w:r>
      <w:bookmarkEnd w:id="104"/>
      <w:r>
        <w:t>: Diagrama de estados del bloque CONTROL</w:t>
      </w:r>
      <w:bookmarkEnd w:id="105"/>
    </w:p>
    <w:p w14:paraId="7AE5B674" w14:textId="74AE6729" w:rsidR="0079027B" w:rsidRDefault="0079027B" w:rsidP="007E6826">
      <w:pPr>
        <w:spacing w:after="20"/>
        <w:jc w:val="both"/>
        <w:rPr>
          <w:rFonts w:ascii="Arial" w:hAnsi="Arial" w:cs="Arial"/>
          <w:sz w:val="24"/>
          <w:szCs w:val="24"/>
        </w:rPr>
      </w:pPr>
      <w:r>
        <w:rPr>
          <w:rFonts w:ascii="Arial" w:hAnsi="Arial" w:cs="Arial"/>
          <w:sz w:val="24"/>
          <w:szCs w:val="24"/>
        </w:rPr>
        <w:tab/>
        <w:t>El bloque de control creado, se “empaquet</w:t>
      </w:r>
      <w:r w:rsidR="00B73E2C">
        <w:rPr>
          <w:rFonts w:ascii="Arial" w:hAnsi="Arial" w:cs="Arial"/>
          <w:sz w:val="24"/>
          <w:szCs w:val="24"/>
        </w:rPr>
        <w:t>ó</w:t>
      </w:r>
      <w:r>
        <w:rPr>
          <w:rFonts w:ascii="Arial" w:hAnsi="Arial" w:cs="Arial"/>
          <w:sz w:val="24"/>
          <w:szCs w:val="24"/>
        </w:rPr>
        <w:t xml:space="preserve">” en un IP. Un IP en el programa </w:t>
      </w:r>
      <w:proofErr w:type="spellStart"/>
      <w:r>
        <w:rPr>
          <w:rFonts w:ascii="Arial" w:hAnsi="Arial" w:cs="Arial"/>
          <w:sz w:val="24"/>
          <w:szCs w:val="24"/>
        </w:rPr>
        <w:t>Viivado</w:t>
      </w:r>
      <w:proofErr w:type="spellEnd"/>
      <w:r>
        <w:rPr>
          <w:rFonts w:ascii="Arial" w:hAnsi="Arial" w:cs="Arial"/>
          <w:sz w:val="24"/>
          <w:szCs w:val="24"/>
        </w:rPr>
        <w:t>, permite insertar dentro de cualquier proyecto el código del bloque en cuestión en una forma más abstracta. Es una forma muy simple de reutilizar código</w:t>
      </w:r>
      <w:r w:rsidR="00D94E87">
        <w:rPr>
          <w:rFonts w:ascii="Arial" w:hAnsi="Arial" w:cs="Arial"/>
          <w:sz w:val="24"/>
          <w:szCs w:val="24"/>
        </w:rPr>
        <w:t>, reduciendo</w:t>
      </w:r>
      <w:r>
        <w:rPr>
          <w:rFonts w:ascii="Arial" w:hAnsi="Arial" w:cs="Arial"/>
          <w:sz w:val="24"/>
          <w:szCs w:val="24"/>
        </w:rPr>
        <w:t xml:space="preserve"> tiempo de integración entre sistema</w:t>
      </w:r>
      <w:r w:rsidR="00D94E87">
        <w:rPr>
          <w:rFonts w:ascii="Arial" w:hAnsi="Arial" w:cs="Arial"/>
          <w:sz w:val="24"/>
          <w:szCs w:val="24"/>
        </w:rPr>
        <w:t>,</w:t>
      </w:r>
      <w:r>
        <w:rPr>
          <w:rFonts w:ascii="Arial" w:hAnsi="Arial" w:cs="Arial"/>
          <w:sz w:val="24"/>
          <w:szCs w:val="24"/>
        </w:rPr>
        <w:t xml:space="preserve"> ya que permite realizar la instanciación de bloques</w:t>
      </w:r>
      <w:r w:rsidR="00D94E87">
        <w:rPr>
          <w:rFonts w:ascii="Arial" w:hAnsi="Arial" w:cs="Arial"/>
          <w:sz w:val="24"/>
          <w:szCs w:val="24"/>
        </w:rPr>
        <w:t>,</w:t>
      </w:r>
      <w:r>
        <w:rPr>
          <w:rFonts w:ascii="Arial" w:hAnsi="Arial" w:cs="Arial"/>
          <w:sz w:val="24"/>
          <w:szCs w:val="24"/>
        </w:rPr>
        <w:t xml:space="preserve"> simplemente </w:t>
      </w:r>
      <w:r w:rsidR="00D94E87">
        <w:rPr>
          <w:rFonts w:ascii="Arial" w:hAnsi="Arial" w:cs="Arial"/>
          <w:sz w:val="24"/>
          <w:szCs w:val="24"/>
        </w:rPr>
        <w:t>interconectando</w:t>
      </w:r>
      <w:r>
        <w:rPr>
          <w:rFonts w:ascii="Arial" w:hAnsi="Arial" w:cs="Arial"/>
          <w:sz w:val="24"/>
          <w:szCs w:val="24"/>
        </w:rPr>
        <w:t xml:space="preserve"> las señales de entradas y salidas entre dos</w:t>
      </w:r>
      <w:r w:rsidR="00D94E87">
        <w:rPr>
          <w:rFonts w:ascii="Arial" w:hAnsi="Arial" w:cs="Arial"/>
          <w:sz w:val="24"/>
          <w:szCs w:val="24"/>
        </w:rPr>
        <w:t xml:space="preserve"> o más</w:t>
      </w:r>
      <w:r>
        <w:rPr>
          <w:rFonts w:ascii="Arial" w:hAnsi="Arial" w:cs="Arial"/>
          <w:sz w:val="24"/>
          <w:szCs w:val="24"/>
        </w:rPr>
        <w:t xml:space="preserve"> </w:t>
      </w:r>
      <w:proofErr w:type="spellStart"/>
      <w:r>
        <w:rPr>
          <w:rFonts w:ascii="Arial" w:hAnsi="Arial" w:cs="Arial"/>
          <w:sz w:val="24"/>
          <w:szCs w:val="24"/>
        </w:rPr>
        <w:t>IPs</w:t>
      </w:r>
      <w:proofErr w:type="spellEnd"/>
      <w:r w:rsidR="00D94E87">
        <w:rPr>
          <w:rFonts w:ascii="Arial" w:hAnsi="Arial" w:cs="Arial"/>
          <w:sz w:val="24"/>
          <w:szCs w:val="24"/>
        </w:rPr>
        <w:t>,</w:t>
      </w:r>
      <w:r>
        <w:rPr>
          <w:rFonts w:ascii="Arial" w:hAnsi="Arial" w:cs="Arial"/>
          <w:sz w:val="24"/>
          <w:szCs w:val="24"/>
        </w:rPr>
        <w:t xml:space="preserve"> gráficamente.  </w:t>
      </w:r>
      <w:r w:rsidR="00D94E87">
        <w:rPr>
          <w:rFonts w:ascii="Arial" w:hAnsi="Arial" w:cs="Arial"/>
          <w:sz w:val="24"/>
          <w:szCs w:val="24"/>
        </w:rPr>
        <w:t>S</w:t>
      </w:r>
      <w:r>
        <w:rPr>
          <w:rFonts w:ascii="Arial" w:hAnsi="Arial" w:cs="Arial"/>
          <w:sz w:val="24"/>
          <w:szCs w:val="24"/>
        </w:rPr>
        <w:t xml:space="preserve">e muestra en la </w:t>
      </w:r>
      <w:r w:rsidR="00D94E87" w:rsidRPr="00506071">
        <w:rPr>
          <w:rFonts w:ascii="Arial" w:hAnsi="Arial" w:cs="Arial"/>
          <w:sz w:val="24"/>
          <w:szCs w:val="24"/>
        </w:rPr>
        <w:fldChar w:fldCharType="begin"/>
      </w:r>
      <w:r w:rsidR="00D94E87" w:rsidRPr="00506071">
        <w:rPr>
          <w:rFonts w:ascii="Arial" w:hAnsi="Arial" w:cs="Arial"/>
          <w:sz w:val="24"/>
          <w:szCs w:val="24"/>
        </w:rPr>
        <w:instrText xml:space="preserve"> REF _Ref463029733 \h  \* MERGEFORMAT </w:instrText>
      </w:r>
      <w:r w:rsidR="00D94E87" w:rsidRPr="00506071">
        <w:rPr>
          <w:rFonts w:ascii="Arial" w:hAnsi="Arial" w:cs="Arial"/>
          <w:sz w:val="24"/>
          <w:szCs w:val="24"/>
        </w:rPr>
      </w:r>
      <w:r w:rsidR="00D94E87"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40</w:t>
      </w:r>
      <w:r w:rsidR="00D94E87" w:rsidRPr="00506071">
        <w:rPr>
          <w:rFonts w:ascii="Arial" w:hAnsi="Arial" w:cs="Arial"/>
          <w:sz w:val="24"/>
          <w:szCs w:val="24"/>
        </w:rPr>
        <w:fldChar w:fldCharType="end"/>
      </w:r>
      <w:r w:rsidR="00D94E87">
        <w:rPr>
          <w:rFonts w:ascii="Arial" w:hAnsi="Arial" w:cs="Arial"/>
          <w:sz w:val="24"/>
          <w:szCs w:val="24"/>
        </w:rPr>
        <w:t xml:space="preserve"> el bloque del código </w:t>
      </w:r>
      <w:r w:rsidR="00D94E87" w:rsidRPr="00506071">
        <w:rPr>
          <w:rFonts w:ascii="Arial" w:hAnsi="Arial" w:cs="Arial"/>
          <w:i/>
          <w:sz w:val="24"/>
          <w:szCs w:val="24"/>
        </w:rPr>
        <w:t>CONTROL</w:t>
      </w:r>
      <w:r w:rsidR="00D94E87">
        <w:rPr>
          <w:rFonts w:ascii="Arial" w:hAnsi="Arial" w:cs="Arial"/>
          <w:sz w:val="24"/>
          <w:szCs w:val="24"/>
        </w:rPr>
        <w:t xml:space="preserve">, y también, el bloque SPI Master </w:t>
      </w:r>
      <w:r w:rsidR="00D94E87">
        <w:rPr>
          <w:rFonts w:ascii="Arial" w:hAnsi="Arial" w:cs="Arial"/>
          <w:sz w:val="24"/>
          <w:szCs w:val="24"/>
        </w:rPr>
        <w:lastRenderedPageBreak/>
        <w:t xml:space="preserve">en dos </w:t>
      </w:r>
      <w:proofErr w:type="spellStart"/>
      <w:r w:rsidR="00D94E87">
        <w:rPr>
          <w:rFonts w:ascii="Arial" w:hAnsi="Arial" w:cs="Arial"/>
          <w:sz w:val="24"/>
          <w:szCs w:val="24"/>
        </w:rPr>
        <w:t>IPs</w:t>
      </w:r>
      <w:proofErr w:type="spellEnd"/>
      <w:r w:rsidR="00D94E87">
        <w:rPr>
          <w:rFonts w:ascii="Arial" w:hAnsi="Arial" w:cs="Arial"/>
          <w:sz w:val="24"/>
          <w:szCs w:val="24"/>
        </w:rPr>
        <w:t xml:space="preserve"> conectados</w:t>
      </w:r>
      <w:r>
        <w:rPr>
          <w:rFonts w:ascii="Arial" w:hAnsi="Arial" w:cs="Arial"/>
          <w:sz w:val="24"/>
          <w:szCs w:val="24"/>
        </w:rPr>
        <w:t>. Se puede observar que entre las señales de control que tiene</w:t>
      </w:r>
      <w:r w:rsidR="00D94E87">
        <w:rPr>
          <w:rFonts w:ascii="Arial" w:hAnsi="Arial" w:cs="Arial"/>
          <w:sz w:val="24"/>
          <w:szCs w:val="24"/>
        </w:rPr>
        <w:t xml:space="preserve"> </w:t>
      </w:r>
      <w:r w:rsidR="00D94E87" w:rsidRPr="00506071">
        <w:rPr>
          <w:rFonts w:ascii="Arial" w:hAnsi="Arial" w:cs="Arial"/>
          <w:i/>
          <w:sz w:val="24"/>
          <w:szCs w:val="24"/>
        </w:rPr>
        <w:t>CONTROL</w:t>
      </w:r>
      <w:r w:rsidR="00D94E87">
        <w:rPr>
          <w:rFonts w:ascii="Arial" w:hAnsi="Arial" w:cs="Arial"/>
          <w:sz w:val="24"/>
          <w:szCs w:val="24"/>
        </w:rPr>
        <w:t xml:space="preserve"> se encuentra la señal la señal </w:t>
      </w:r>
      <w:proofErr w:type="spellStart"/>
      <w:r w:rsidR="00D94E87">
        <w:rPr>
          <w:rFonts w:ascii="Arial" w:hAnsi="Arial" w:cs="Arial"/>
          <w:i/>
          <w:sz w:val="24"/>
          <w:szCs w:val="24"/>
        </w:rPr>
        <w:t>envio</w:t>
      </w:r>
      <w:proofErr w:type="spellEnd"/>
      <w:r w:rsidR="00D94E87">
        <w:rPr>
          <w:rFonts w:ascii="Arial" w:hAnsi="Arial" w:cs="Arial"/>
          <w:sz w:val="24"/>
          <w:szCs w:val="24"/>
        </w:rPr>
        <w:t>, esta se implementó</w:t>
      </w:r>
      <w:r w:rsidR="00B547A4">
        <w:rPr>
          <w:rFonts w:ascii="Arial" w:hAnsi="Arial" w:cs="Arial"/>
          <w:sz w:val="24"/>
          <w:szCs w:val="24"/>
        </w:rPr>
        <w:t>,</w:t>
      </w:r>
      <w:r w:rsidR="00D94E87">
        <w:rPr>
          <w:rFonts w:ascii="Arial" w:hAnsi="Arial" w:cs="Arial"/>
          <w:sz w:val="24"/>
          <w:szCs w:val="24"/>
        </w:rPr>
        <w:t xml:space="preserve"> porque </w:t>
      </w:r>
      <w:r w:rsidR="00B547A4">
        <w:rPr>
          <w:rFonts w:ascii="Arial" w:hAnsi="Arial" w:cs="Arial"/>
          <w:sz w:val="24"/>
          <w:szCs w:val="24"/>
        </w:rPr>
        <w:t xml:space="preserve">luego se creó otro bloque llamado CONTROL_P5MOD el cual es ejecuta la configuración del conversor Pmod </w:t>
      </w:r>
      <w:r w:rsidR="004B03CB">
        <w:rPr>
          <w:rFonts w:ascii="Arial" w:hAnsi="Arial" w:cs="Arial"/>
          <w:sz w:val="24"/>
          <w:szCs w:val="24"/>
        </w:rPr>
        <w:t xml:space="preserve">AD5, y cada vez detecta que la señal </w:t>
      </w:r>
      <w:proofErr w:type="spellStart"/>
      <w:r w:rsidR="004B03CB">
        <w:rPr>
          <w:rFonts w:ascii="Arial" w:hAnsi="Arial" w:cs="Arial"/>
          <w:i/>
          <w:sz w:val="24"/>
          <w:szCs w:val="24"/>
        </w:rPr>
        <w:t>busy</w:t>
      </w:r>
      <w:proofErr w:type="spellEnd"/>
      <w:r w:rsidR="004B03CB">
        <w:rPr>
          <w:rFonts w:ascii="Arial" w:hAnsi="Arial" w:cs="Arial"/>
          <w:i/>
          <w:sz w:val="24"/>
          <w:szCs w:val="24"/>
        </w:rPr>
        <w:t xml:space="preserve"> </w:t>
      </w:r>
      <w:r w:rsidR="004B03CB">
        <w:rPr>
          <w:rFonts w:ascii="Arial" w:hAnsi="Arial" w:cs="Arial"/>
          <w:sz w:val="24"/>
          <w:szCs w:val="24"/>
        </w:rPr>
        <w:t xml:space="preserve">es ‘0’, genera una señal de envío para que CONTROL actué sobre SPI Master, y además coloca el dato necesario para enviar al conversor y obtener la conversión a través de la señal </w:t>
      </w:r>
      <w:proofErr w:type="spellStart"/>
      <w:r w:rsidR="004B03CB">
        <w:rPr>
          <w:rFonts w:ascii="Arial" w:hAnsi="Arial" w:cs="Arial"/>
          <w:i/>
          <w:sz w:val="24"/>
          <w:szCs w:val="24"/>
        </w:rPr>
        <w:t>rx_data</w:t>
      </w:r>
      <w:proofErr w:type="spellEnd"/>
      <w:r w:rsidR="004B03CB">
        <w:rPr>
          <w:rFonts w:ascii="Arial" w:hAnsi="Arial" w:cs="Arial"/>
          <w:i/>
          <w:sz w:val="24"/>
          <w:szCs w:val="24"/>
        </w:rPr>
        <w:t xml:space="preserve"> (24 bits del conversor).</w:t>
      </w:r>
      <w:r w:rsidR="004B03CB">
        <w:rPr>
          <w:rFonts w:ascii="Arial" w:hAnsi="Arial" w:cs="Arial"/>
          <w:sz w:val="24"/>
          <w:szCs w:val="24"/>
        </w:rPr>
        <w:t xml:space="preserve"> Finalmente convierte el dato de 24 bits en uno de 32 bits, agregando 8 bits nulos, en los más significativos de los 32. Esto es para que coincida con el tamaño de dato requerido por la FIFO.</w:t>
      </w:r>
    </w:p>
    <w:p w14:paraId="59956AB0" w14:textId="77777777" w:rsidR="00D10934" w:rsidRPr="004B03CB" w:rsidRDefault="00D10934" w:rsidP="007E6826">
      <w:pPr>
        <w:spacing w:after="20"/>
        <w:jc w:val="both"/>
        <w:rPr>
          <w:rFonts w:ascii="Arial" w:hAnsi="Arial" w:cs="Arial"/>
          <w:sz w:val="24"/>
          <w:szCs w:val="24"/>
        </w:rPr>
      </w:pPr>
    </w:p>
    <w:p w14:paraId="542AC72A" w14:textId="77777777" w:rsidR="00D94E87" w:rsidRDefault="00D94E87" w:rsidP="007E6826">
      <w:pPr>
        <w:keepNext/>
        <w:spacing w:after="20"/>
        <w:jc w:val="center"/>
      </w:pPr>
      <w:r>
        <w:rPr>
          <w:noProof/>
          <w:lang w:val="es-ES" w:eastAsia="es-ES"/>
        </w:rPr>
        <w:drawing>
          <wp:inline distT="0" distB="0" distL="0" distR="0" wp14:anchorId="719057EF" wp14:editId="498A6535">
            <wp:extent cx="5200650" cy="2071518"/>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6889" cy="2077986"/>
                    </a:xfrm>
                    <a:prstGeom prst="rect">
                      <a:avLst/>
                    </a:prstGeom>
                  </pic:spPr>
                </pic:pic>
              </a:graphicData>
            </a:graphic>
          </wp:inline>
        </w:drawing>
      </w:r>
    </w:p>
    <w:p w14:paraId="08277F50" w14:textId="77777777" w:rsidR="00D94E87" w:rsidRDefault="00D94E87" w:rsidP="007E6826">
      <w:pPr>
        <w:pStyle w:val="Descripcin"/>
        <w:spacing w:after="20"/>
        <w:jc w:val="center"/>
      </w:pPr>
      <w:bookmarkStart w:id="106" w:name="_Ref463029733"/>
      <w:bookmarkStart w:id="107" w:name="_Toc465465596"/>
      <w:r>
        <w:t xml:space="preserve">Figura </w:t>
      </w:r>
      <w:r>
        <w:fldChar w:fldCharType="begin"/>
      </w:r>
      <w:r>
        <w:instrText xml:space="preserve"> SEQ Figura \* ARABIC </w:instrText>
      </w:r>
      <w:r>
        <w:fldChar w:fldCharType="separate"/>
      </w:r>
      <w:r w:rsidR="003F5D41">
        <w:rPr>
          <w:noProof/>
        </w:rPr>
        <w:t>40</w:t>
      </w:r>
      <w:r>
        <w:fldChar w:fldCharType="end"/>
      </w:r>
      <w:bookmarkEnd w:id="106"/>
      <w:r>
        <w:t xml:space="preserve">: </w:t>
      </w:r>
      <w:proofErr w:type="spellStart"/>
      <w:r>
        <w:t>IPs</w:t>
      </w:r>
      <w:proofErr w:type="spellEnd"/>
      <w:r>
        <w:t xml:space="preserve"> de CONTROL y SPI Master conectados.</w:t>
      </w:r>
      <w:bookmarkEnd w:id="107"/>
    </w:p>
    <w:p w14:paraId="6E4BC680" w14:textId="77777777" w:rsidR="00D10934" w:rsidRPr="00D10934" w:rsidRDefault="00D10934" w:rsidP="007E6826">
      <w:pPr>
        <w:jc w:val="both"/>
      </w:pPr>
    </w:p>
    <w:p w14:paraId="6C0AFD4E" w14:textId="77777777" w:rsidR="00D94E87" w:rsidRDefault="004B03CB" w:rsidP="007E6826">
      <w:pPr>
        <w:spacing w:after="20"/>
        <w:jc w:val="both"/>
        <w:rPr>
          <w:rFonts w:ascii="Arial" w:hAnsi="Arial" w:cs="Arial"/>
          <w:sz w:val="24"/>
          <w:szCs w:val="24"/>
        </w:rPr>
      </w:pPr>
      <w:r>
        <w:rPr>
          <w:rFonts w:ascii="Arial" w:hAnsi="Arial" w:cs="Arial"/>
          <w:sz w:val="24"/>
          <w:szCs w:val="24"/>
        </w:rPr>
        <w:tab/>
        <w:t xml:space="preserve">El bloque CONTROL_P5MOD es mostrado en la </w:t>
      </w:r>
      <w:r w:rsidR="008E1EAE" w:rsidRPr="00506071">
        <w:rPr>
          <w:rFonts w:ascii="Arial" w:hAnsi="Arial" w:cs="Arial"/>
          <w:sz w:val="24"/>
          <w:szCs w:val="24"/>
        </w:rPr>
        <w:fldChar w:fldCharType="begin"/>
      </w:r>
      <w:r w:rsidR="008E1EAE" w:rsidRPr="00506071">
        <w:rPr>
          <w:rFonts w:ascii="Arial" w:hAnsi="Arial" w:cs="Arial"/>
          <w:sz w:val="24"/>
          <w:szCs w:val="24"/>
        </w:rPr>
        <w:instrText xml:space="preserve"> REF _Ref463032859 \h  \* MERGEFORMAT </w:instrText>
      </w:r>
      <w:r w:rsidR="008E1EAE" w:rsidRPr="00506071">
        <w:rPr>
          <w:rFonts w:ascii="Arial" w:hAnsi="Arial" w:cs="Arial"/>
          <w:sz w:val="24"/>
          <w:szCs w:val="24"/>
        </w:rPr>
      </w:r>
      <w:r w:rsidR="008E1EAE"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41</w:t>
      </w:r>
      <w:r w:rsidR="008E1EAE" w:rsidRPr="00506071">
        <w:rPr>
          <w:rFonts w:ascii="Arial" w:hAnsi="Arial" w:cs="Arial"/>
          <w:sz w:val="24"/>
          <w:szCs w:val="24"/>
        </w:rPr>
        <w:fldChar w:fldCharType="end"/>
      </w:r>
      <w:r>
        <w:rPr>
          <w:rFonts w:ascii="Arial" w:hAnsi="Arial" w:cs="Arial"/>
          <w:b/>
          <w:sz w:val="24"/>
          <w:szCs w:val="24"/>
        </w:rPr>
        <w:t xml:space="preserve">. </w:t>
      </w:r>
      <w:r>
        <w:rPr>
          <w:rFonts w:ascii="Arial" w:hAnsi="Arial" w:cs="Arial"/>
          <w:sz w:val="24"/>
          <w:szCs w:val="24"/>
        </w:rPr>
        <w:t>Se observa además un bloque llamado GATE_IN_32_OUT_8. Este, se creó para probar el funcionamiento de esta parte del sistema que se integraría con la FIFO. El mismo, toma el dato de 32 bits y l</w:t>
      </w:r>
      <w:r w:rsidR="00D10934">
        <w:rPr>
          <w:rFonts w:ascii="Arial" w:hAnsi="Arial" w:cs="Arial"/>
          <w:sz w:val="24"/>
          <w:szCs w:val="24"/>
        </w:rPr>
        <w:t>o divide en 8 compuertas OR de</w:t>
      </w:r>
      <w:r>
        <w:rPr>
          <w:rFonts w:ascii="Arial" w:hAnsi="Arial" w:cs="Arial"/>
          <w:sz w:val="24"/>
          <w:szCs w:val="24"/>
        </w:rPr>
        <w:t xml:space="preserve"> 4 entradas </w:t>
      </w:r>
      <w:r w:rsidR="00D10934">
        <w:rPr>
          <w:rFonts w:ascii="Arial" w:hAnsi="Arial" w:cs="Arial"/>
          <w:sz w:val="24"/>
          <w:szCs w:val="24"/>
        </w:rPr>
        <w:t xml:space="preserve">y 1 salida </w:t>
      </w:r>
      <w:r>
        <w:rPr>
          <w:rFonts w:ascii="Arial" w:hAnsi="Arial" w:cs="Arial"/>
          <w:sz w:val="24"/>
          <w:szCs w:val="24"/>
        </w:rPr>
        <w:t>cada una</w:t>
      </w:r>
      <w:r w:rsidR="00D10934">
        <w:rPr>
          <w:rFonts w:ascii="Arial" w:hAnsi="Arial" w:cs="Arial"/>
          <w:sz w:val="24"/>
          <w:szCs w:val="24"/>
        </w:rPr>
        <w:t>,</w:t>
      </w:r>
      <w:r>
        <w:rPr>
          <w:rFonts w:ascii="Arial" w:hAnsi="Arial" w:cs="Arial"/>
          <w:sz w:val="24"/>
          <w:szCs w:val="24"/>
        </w:rPr>
        <w:t xml:space="preserve"> para que el dato</w:t>
      </w:r>
      <w:r w:rsidR="00D10934">
        <w:rPr>
          <w:rFonts w:ascii="Arial" w:hAnsi="Arial" w:cs="Arial"/>
          <w:sz w:val="24"/>
          <w:szCs w:val="24"/>
        </w:rPr>
        <w:t xml:space="preserve"> sea mostrado en los 8 </w:t>
      </w:r>
      <w:proofErr w:type="spellStart"/>
      <w:r w:rsidR="00D10934">
        <w:rPr>
          <w:rFonts w:ascii="Arial" w:hAnsi="Arial" w:cs="Arial"/>
          <w:sz w:val="24"/>
          <w:szCs w:val="24"/>
        </w:rPr>
        <w:t>leds</w:t>
      </w:r>
      <w:proofErr w:type="spellEnd"/>
      <w:r w:rsidR="00D10934">
        <w:rPr>
          <w:rFonts w:ascii="Arial" w:hAnsi="Arial" w:cs="Arial"/>
          <w:sz w:val="24"/>
          <w:szCs w:val="24"/>
        </w:rPr>
        <w:t xml:space="preserve"> que tiene la ZedBoard.</w:t>
      </w:r>
      <w:r>
        <w:rPr>
          <w:rFonts w:ascii="Arial" w:hAnsi="Arial" w:cs="Arial"/>
          <w:sz w:val="24"/>
          <w:szCs w:val="24"/>
        </w:rPr>
        <w:t xml:space="preserve"> </w:t>
      </w:r>
      <w:r w:rsidR="00D10934">
        <w:rPr>
          <w:rFonts w:ascii="Arial" w:hAnsi="Arial" w:cs="Arial"/>
          <w:sz w:val="24"/>
          <w:szCs w:val="24"/>
        </w:rPr>
        <w:t>De esta forma haciendo una especie de “</w:t>
      </w:r>
      <w:proofErr w:type="spellStart"/>
      <w:r w:rsidR="00D10934">
        <w:rPr>
          <w:rFonts w:ascii="Arial" w:hAnsi="Arial" w:cs="Arial"/>
          <w:sz w:val="24"/>
          <w:szCs w:val="24"/>
        </w:rPr>
        <w:t>Boometro</w:t>
      </w:r>
      <w:proofErr w:type="spellEnd"/>
      <w:r w:rsidR="00D10934">
        <w:rPr>
          <w:rFonts w:ascii="Arial" w:hAnsi="Arial" w:cs="Arial"/>
          <w:sz w:val="24"/>
          <w:szCs w:val="24"/>
        </w:rPr>
        <w:t>”,</w:t>
      </w:r>
      <w:r>
        <w:rPr>
          <w:rFonts w:ascii="Arial" w:hAnsi="Arial" w:cs="Arial"/>
          <w:sz w:val="24"/>
          <w:szCs w:val="24"/>
        </w:rPr>
        <w:t xml:space="preserve"> </w:t>
      </w:r>
      <w:r w:rsidR="00D10934">
        <w:rPr>
          <w:rFonts w:ascii="Arial" w:hAnsi="Arial" w:cs="Arial"/>
          <w:sz w:val="24"/>
          <w:szCs w:val="24"/>
        </w:rPr>
        <w:t xml:space="preserve">se verifico cuando el Pmod AD5 convierte datos muestreados de un potenciómetro que se colocó en la entrada para generar una señal analógica. </w:t>
      </w:r>
    </w:p>
    <w:p w14:paraId="7CA48D3F" w14:textId="77777777" w:rsidR="00D10934" w:rsidRDefault="00D10934" w:rsidP="007E6826">
      <w:pPr>
        <w:spacing w:after="20"/>
        <w:jc w:val="both"/>
        <w:rPr>
          <w:rFonts w:ascii="Arial" w:hAnsi="Arial" w:cs="Arial"/>
          <w:sz w:val="24"/>
          <w:szCs w:val="24"/>
        </w:rPr>
      </w:pPr>
    </w:p>
    <w:p w14:paraId="4FCBAA17" w14:textId="77777777" w:rsidR="00D10934" w:rsidRDefault="00D10934" w:rsidP="007E6826">
      <w:pPr>
        <w:keepNext/>
        <w:jc w:val="center"/>
      </w:pPr>
      <w:r>
        <w:rPr>
          <w:noProof/>
          <w:lang w:val="es-ES" w:eastAsia="es-ES"/>
        </w:rPr>
        <w:drawing>
          <wp:inline distT="0" distB="0" distL="0" distR="0" wp14:anchorId="5D5985FB" wp14:editId="4E75E552">
            <wp:extent cx="6571170" cy="245681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50617" cy="2486519"/>
                    </a:xfrm>
                    <a:prstGeom prst="rect">
                      <a:avLst/>
                    </a:prstGeom>
                  </pic:spPr>
                </pic:pic>
              </a:graphicData>
            </a:graphic>
          </wp:inline>
        </w:drawing>
      </w:r>
    </w:p>
    <w:p w14:paraId="5349061A" w14:textId="77777777" w:rsidR="00D10934" w:rsidRDefault="00D10934" w:rsidP="007E6826">
      <w:pPr>
        <w:pStyle w:val="Descripcin"/>
        <w:spacing w:after="20"/>
        <w:jc w:val="center"/>
      </w:pPr>
      <w:bookmarkStart w:id="108" w:name="_Ref463032859"/>
      <w:bookmarkStart w:id="109" w:name="_Toc465465597"/>
      <w:r>
        <w:t xml:space="preserve">Figura </w:t>
      </w:r>
      <w:r>
        <w:fldChar w:fldCharType="begin"/>
      </w:r>
      <w:r>
        <w:instrText xml:space="preserve"> SEQ Figura \* ARABIC </w:instrText>
      </w:r>
      <w:r>
        <w:fldChar w:fldCharType="separate"/>
      </w:r>
      <w:r w:rsidR="003F5D41">
        <w:rPr>
          <w:noProof/>
        </w:rPr>
        <w:t>41</w:t>
      </w:r>
      <w:r>
        <w:fldChar w:fldCharType="end"/>
      </w:r>
      <w:bookmarkEnd w:id="108"/>
      <w:r>
        <w:t>: Bloques SPI Master - CONTROL - Control_p5mod para probar</w:t>
      </w:r>
      <w:bookmarkEnd w:id="109"/>
    </w:p>
    <w:p w14:paraId="337BF3CE" w14:textId="77777777" w:rsidR="002979C9" w:rsidRDefault="002979C9" w:rsidP="007E6826">
      <w:pPr>
        <w:jc w:val="both"/>
      </w:pPr>
    </w:p>
    <w:p w14:paraId="3544EFF1" w14:textId="77777777" w:rsidR="008E1EAE" w:rsidRDefault="008E6331" w:rsidP="007E6826">
      <w:pPr>
        <w:spacing w:after="20"/>
        <w:jc w:val="both"/>
        <w:rPr>
          <w:rFonts w:ascii="Arial" w:hAnsi="Arial" w:cs="Arial"/>
          <w:sz w:val="24"/>
        </w:rPr>
      </w:pPr>
      <w:r>
        <w:rPr>
          <w:rFonts w:ascii="Arial" w:hAnsi="Arial" w:cs="Arial"/>
          <w:sz w:val="24"/>
        </w:rPr>
        <w:lastRenderedPageBreak/>
        <w:tab/>
        <w:t xml:space="preserve">Como se mencionó en el capítulo 1, el Pmod AD5 es un conversor ADC de 24bits con salida SPI  el cual requiere ser configurado cada vez que es alimentado para poder comenzar a convertir. Entre las posibilidades de configuración, se encuentran la selección de los canales de conversión como una sola entrada, o varias de forma multiplexada. Además, se puede seleccionar diferentes ganancias de amplificación, filtrado y conversión continúa o única. Los registros de configuración y opciones, se encuentran en la página del fabricante </w:t>
      </w:r>
      <w:proofErr w:type="spellStart"/>
      <w:r>
        <w:rPr>
          <w:rFonts w:ascii="Arial" w:hAnsi="Arial" w:cs="Arial"/>
          <w:sz w:val="24"/>
        </w:rPr>
        <w:t>Digilent</w:t>
      </w:r>
      <w:proofErr w:type="spellEnd"/>
      <w:r w:rsidR="008E1EAE">
        <w:rPr>
          <w:rFonts w:ascii="Arial" w:hAnsi="Arial" w:cs="Arial"/>
          <w:sz w:val="24"/>
        </w:rPr>
        <w:t>:</w:t>
      </w:r>
      <w:r>
        <w:rPr>
          <w:rFonts w:ascii="Arial" w:hAnsi="Arial" w:cs="Arial"/>
          <w:sz w:val="24"/>
        </w:rPr>
        <w:t xml:space="preserve"> </w:t>
      </w:r>
      <w:hyperlink r:id="rId62" w:history="1">
        <w:r w:rsidR="008E1EAE" w:rsidRPr="008E1EAE">
          <w:rPr>
            <w:rStyle w:val="Hipervnculo"/>
            <w:rFonts w:ascii="Arial" w:hAnsi="Arial" w:cs="Arial"/>
            <w:sz w:val="24"/>
          </w:rPr>
          <w:t>https://reference.digilentinc.com/pmod:pmod:ad5:ref_manual</w:t>
        </w:r>
      </w:hyperlink>
      <w:r w:rsidR="008E1EAE">
        <w:rPr>
          <w:rFonts w:ascii="Arial" w:hAnsi="Arial" w:cs="Arial"/>
          <w:sz w:val="24"/>
        </w:rPr>
        <w:t xml:space="preserve">, </w:t>
      </w:r>
      <w:proofErr w:type="spellStart"/>
      <w:r w:rsidR="008E1EAE">
        <w:rPr>
          <w:rFonts w:ascii="Arial" w:hAnsi="Arial" w:cs="Arial"/>
          <w:sz w:val="24"/>
        </w:rPr>
        <w:t>asi</w:t>
      </w:r>
      <w:proofErr w:type="spellEnd"/>
      <w:r w:rsidR="008E1EAE">
        <w:rPr>
          <w:rFonts w:ascii="Arial" w:hAnsi="Arial" w:cs="Arial"/>
          <w:sz w:val="24"/>
        </w:rPr>
        <w:t xml:space="preserve"> como también la hoja de datos del integrado para descargarla desde el mismo sitio.</w:t>
      </w:r>
    </w:p>
    <w:p w14:paraId="30B5BCAE" w14:textId="77777777" w:rsidR="008E1EAE" w:rsidRDefault="008E1EAE" w:rsidP="007E6826">
      <w:pPr>
        <w:spacing w:after="20"/>
        <w:jc w:val="both"/>
        <w:rPr>
          <w:rFonts w:ascii="Arial" w:hAnsi="Arial" w:cs="Arial"/>
          <w:sz w:val="24"/>
        </w:rPr>
      </w:pPr>
    </w:p>
    <w:p w14:paraId="471427AB" w14:textId="77777777" w:rsidR="002979C9" w:rsidRDefault="008E6331" w:rsidP="007E6826">
      <w:pPr>
        <w:spacing w:after="20"/>
        <w:jc w:val="both"/>
        <w:rPr>
          <w:rFonts w:ascii="Arial" w:hAnsi="Arial" w:cs="Arial"/>
          <w:sz w:val="24"/>
        </w:rPr>
      </w:pPr>
      <w:r>
        <w:rPr>
          <w:rFonts w:ascii="Arial" w:hAnsi="Arial" w:cs="Arial"/>
          <w:sz w:val="24"/>
        </w:rPr>
        <w:t xml:space="preserve"> </w:t>
      </w:r>
      <w:r w:rsidR="008E1EAE">
        <w:rPr>
          <w:rFonts w:ascii="Arial" w:hAnsi="Arial" w:cs="Arial"/>
          <w:sz w:val="24"/>
        </w:rPr>
        <w:tab/>
      </w:r>
      <w:r>
        <w:rPr>
          <w:rFonts w:ascii="Arial" w:hAnsi="Arial" w:cs="Arial"/>
          <w:sz w:val="24"/>
        </w:rPr>
        <w:t>En un principio no se lograba obtener ninguna conversión y finalmente se descubrió que aunque en las especificaciones</w:t>
      </w:r>
      <w:r w:rsidR="008E1EAE">
        <w:rPr>
          <w:rFonts w:ascii="Arial" w:hAnsi="Arial" w:cs="Arial"/>
          <w:sz w:val="24"/>
        </w:rPr>
        <w:t>, indica que el reloj del SPI puede trabajar en 1Mhz, y que se configuro en un primer momento en esa velocidad, luego se disminuyó para probar a 100Khz, y de esa forma se logró que el dispositivo comenzara a convertir datos.</w:t>
      </w:r>
    </w:p>
    <w:p w14:paraId="6B429765" w14:textId="77777777" w:rsidR="008E1EAE" w:rsidRDefault="008E1EAE" w:rsidP="007E6826">
      <w:pPr>
        <w:spacing w:after="20"/>
        <w:jc w:val="both"/>
        <w:rPr>
          <w:rFonts w:ascii="Arial" w:hAnsi="Arial" w:cs="Arial"/>
          <w:sz w:val="24"/>
        </w:rPr>
      </w:pPr>
    </w:p>
    <w:p w14:paraId="74B6FA72" w14:textId="77777777" w:rsidR="008E1EAE" w:rsidRDefault="008E1EAE" w:rsidP="007E6826">
      <w:pPr>
        <w:spacing w:after="20"/>
        <w:jc w:val="both"/>
        <w:rPr>
          <w:rFonts w:ascii="Arial" w:hAnsi="Arial" w:cs="Arial"/>
          <w:sz w:val="24"/>
        </w:rPr>
      </w:pPr>
      <w:r>
        <w:rPr>
          <w:rFonts w:ascii="Arial" w:hAnsi="Arial" w:cs="Arial"/>
          <w:sz w:val="24"/>
        </w:rPr>
        <w:tab/>
        <w:t xml:space="preserve">Una vez logrado el paso anterior, se procedió a integrar todo el sistema del FPGA. Para este fin, se formó un solo bloque llamado </w:t>
      </w:r>
      <w:r w:rsidRPr="008E1EAE">
        <w:rPr>
          <w:rFonts w:ascii="Arial" w:hAnsi="Arial" w:cs="Arial"/>
          <w:sz w:val="24"/>
        </w:rPr>
        <w:t>SPI_CONF_MASTER_CONTROL</w:t>
      </w:r>
      <w:r>
        <w:rPr>
          <w:rFonts w:ascii="Arial" w:hAnsi="Arial" w:cs="Arial"/>
          <w:sz w:val="24"/>
        </w:rPr>
        <w:t xml:space="preserve"> formado por los antes mencionados: CONTROL, SPI Master y Control_p5mod. En </w:t>
      </w:r>
      <w:r w:rsidR="00D54711">
        <w:rPr>
          <w:rFonts w:ascii="Arial" w:hAnsi="Arial" w:cs="Arial"/>
          <w:sz w:val="24"/>
        </w:rPr>
        <w:t xml:space="preserve">la </w:t>
      </w:r>
      <w:r w:rsidR="00D54711" w:rsidRPr="00506071">
        <w:rPr>
          <w:rFonts w:ascii="Arial" w:hAnsi="Arial" w:cs="Arial"/>
          <w:sz w:val="24"/>
          <w:szCs w:val="24"/>
        </w:rPr>
        <w:fldChar w:fldCharType="begin"/>
      </w:r>
      <w:r w:rsidR="00D54711" w:rsidRPr="00506071">
        <w:rPr>
          <w:rFonts w:ascii="Arial" w:hAnsi="Arial" w:cs="Arial"/>
          <w:sz w:val="24"/>
          <w:szCs w:val="24"/>
        </w:rPr>
        <w:instrText xml:space="preserve"> REF _Ref463033531 \h  \* MERGEFORMAT </w:instrText>
      </w:r>
      <w:r w:rsidR="00D54711" w:rsidRPr="00506071">
        <w:rPr>
          <w:rFonts w:ascii="Arial" w:hAnsi="Arial" w:cs="Arial"/>
          <w:sz w:val="24"/>
          <w:szCs w:val="24"/>
        </w:rPr>
      </w:r>
      <w:r w:rsidR="00D54711"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42</w:t>
      </w:r>
      <w:r w:rsidR="00D54711" w:rsidRPr="00506071">
        <w:rPr>
          <w:rFonts w:ascii="Arial" w:hAnsi="Arial" w:cs="Arial"/>
          <w:sz w:val="24"/>
          <w:szCs w:val="24"/>
        </w:rPr>
        <w:fldChar w:fldCharType="end"/>
      </w:r>
      <w:r w:rsidR="00D54711">
        <w:rPr>
          <w:rFonts w:ascii="Arial" w:hAnsi="Arial" w:cs="Arial"/>
          <w:sz w:val="24"/>
        </w:rPr>
        <w:t xml:space="preserve"> se muestra todo el sistema integrado junto con la FIFO que se llamó tal cual el código que instanciaba todos sus códigos internos: “</w:t>
      </w:r>
      <w:r w:rsidR="00D54711" w:rsidRPr="00D54711">
        <w:rPr>
          <w:rFonts w:ascii="Arial" w:hAnsi="Arial" w:cs="Arial"/>
          <w:sz w:val="24"/>
        </w:rPr>
        <w:t>sistema_slaveFIFO2b_fpga_top</w:t>
      </w:r>
      <w:r w:rsidR="00D54711">
        <w:rPr>
          <w:rFonts w:ascii="Arial" w:hAnsi="Arial" w:cs="Arial"/>
          <w:sz w:val="24"/>
        </w:rPr>
        <w:t xml:space="preserve">”. </w:t>
      </w:r>
    </w:p>
    <w:p w14:paraId="2AB2D1E4" w14:textId="77777777" w:rsidR="00D54711" w:rsidRDefault="00D54711" w:rsidP="002979C9">
      <w:pPr>
        <w:spacing w:after="20"/>
        <w:rPr>
          <w:rFonts w:ascii="Arial" w:hAnsi="Arial" w:cs="Arial"/>
          <w:sz w:val="24"/>
        </w:rPr>
      </w:pPr>
    </w:p>
    <w:p w14:paraId="292ACFA7" w14:textId="77777777" w:rsidR="00D54711" w:rsidRDefault="00D54711" w:rsidP="007E6826">
      <w:pPr>
        <w:keepNext/>
        <w:spacing w:after="20"/>
        <w:jc w:val="center"/>
      </w:pPr>
      <w:r>
        <w:rPr>
          <w:noProof/>
          <w:lang w:val="es-ES" w:eastAsia="es-ES"/>
        </w:rPr>
        <w:drawing>
          <wp:inline distT="0" distB="0" distL="0" distR="0" wp14:anchorId="1BEB4D4A" wp14:editId="2D00C2D6">
            <wp:extent cx="6120130" cy="25431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543175"/>
                    </a:xfrm>
                    <a:prstGeom prst="rect">
                      <a:avLst/>
                    </a:prstGeom>
                  </pic:spPr>
                </pic:pic>
              </a:graphicData>
            </a:graphic>
          </wp:inline>
        </w:drawing>
      </w:r>
    </w:p>
    <w:p w14:paraId="6A6CF981" w14:textId="77777777" w:rsidR="00D54711" w:rsidRDefault="00D54711" w:rsidP="007E6826">
      <w:pPr>
        <w:pStyle w:val="Descripcin"/>
        <w:rPr>
          <w:rFonts w:ascii="Arial" w:hAnsi="Arial" w:cs="Arial"/>
          <w:sz w:val="24"/>
        </w:rPr>
      </w:pPr>
      <w:bookmarkStart w:id="110" w:name="_Ref463033531"/>
      <w:bookmarkStart w:id="111" w:name="_Toc465465598"/>
      <w:r>
        <w:t xml:space="preserve">Figura </w:t>
      </w:r>
      <w:r>
        <w:fldChar w:fldCharType="begin"/>
      </w:r>
      <w:r>
        <w:instrText xml:space="preserve"> SEQ Figura \* ARABIC </w:instrText>
      </w:r>
      <w:r>
        <w:fldChar w:fldCharType="separate"/>
      </w:r>
      <w:r w:rsidR="003F5D41">
        <w:rPr>
          <w:noProof/>
        </w:rPr>
        <w:t>42</w:t>
      </w:r>
      <w:r>
        <w:fldChar w:fldCharType="end"/>
      </w:r>
      <w:bookmarkEnd w:id="110"/>
      <w:r>
        <w:t>: Sistema completo</w:t>
      </w:r>
      <w:r>
        <w:rPr>
          <w:noProof/>
        </w:rPr>
        <w:t xml:space="preserve"> del FPGA.</w:t>
      </w:r>
      <w:bookmarkEnd w:id="111"/>
    </w:p>
    <w:p w14:paraId="71ACC0C6" w14:textId="77777777" w:rsidR="00D54711" w:rsidRDefault="00D54711" w:rsidP="007E6826">
      <w:pPr>
        <w:spacing w:after="20"/>
        <w:jc w:val="both"/>
        <w:rPr>
          <w:rFonts w:ascii="Arial" w:hAnsi="Arial" w:cs="Arial"/>
          <w:sz w:val="24"/>
        </w:rPr>
      </w:pPr>
      <w:r>
        <w:rPr>
          <w:rFonts w:ascii="Arial" w:hAnsi="Arial" w:cs="Arial"/>
          <w:sz w:val="24"/>
        </w:rPr>
        <w:tab/>
        <w:t xml:space="preserve">Este sistema completo, se programó en la placa ZedBoard y se probó junto con todo el proyecto incluyendo el EZ USB FX3, el programa de VS2010 y </w:t>
      </w:r>
      <w:proofErr w:type="spellStart"/>
      <w:r>
        <w:rPr>
          <w:rFonts w:ascii="Arial" w:hAnsi="Arial" w:cs="Arial"/>
          <w:sz w:val="24"/>
        </w:rPr>
        <w:t>MatLa</w:t>
      </w:r>
      <w:r w:rsidR="00743582">
        <w:rPr>
          <w:rFonts w:ascii="Arial" w:hAnsi="Arial" w:cs="Arial"/>
          <w:sz w:val="24"/>
        </w:rPr>
        <w:t>b</w:t>
      </w:r>
      <w:proofErr w:type="spellEnd"/>
      <w:r w:rsidR="00743582">
        <w:rPr>
          <w:rFonts w:ascii="Arial" w:hAnsi="Arial" w:cs="Arial"/>
          <w:sz w:val="24"/>
        </w:rPr>
        <w:t>. Todo el conjunto se probó con un generador de señales configurado para una señal de 1</w:t>
      </w:r>
      <w:r w:rsidR="007E6826">
        <w:rPr>
          <w:rFonts w:ascii="Arial" w:hAnsi="Arial" w:cs="Arial"/>
          <w:sz w:val="24"/>
        </w:rPr>
        <w:t>00</w:t>
      </w:r>
      <w:r w:rsidR="00743582">
        <w:rPr>
          <w:rFonts w:ascii="Arial" w:hAnsi="Arial" w:cs="Arial"/>
          <w:sz w:val="24"/>
        </w:rPr>
        <w:t xml:space="preserve">hz. Si bien el sistema transmitía los datos hasta el programa de VS2010 y se generaba una </w:t>
      </w:r>
      <w:r w:rsidR="000B5B50">
        <w:rPr>
          <w:rFonts w:ascii="Arial" w:hAnsi="Arial" w:cs="Arial"/>
          <w:sz w:val="24"/>
        </w:rPr>
        <w:t>gráfica</w:t>
      </w:r>
      <w:r w:rsidR="00743582">
        <w:rPr>
          <w:rFonts w:ascii="Arial" w:hAnsi="Arial" w:cs="Arial"/>
          <w:sz w:val="24"/>
        </w:rPr>
        <w:t xml:space="preserve"> en </w:t>
      </w:r>
      <w:proofErr w:type="spellStart"/>
      <w:r w:rsidR="00743582">
        <w:rPr>
          <w:rFonts w:ascii="Arial" w:hAnsi="Arial" w:cs="Arial"/>
          <w:sz w:val="24"/>
        </w:rPr>
        <w:t>MatLab</w:t>
      </w:r>
      <w:proofErr w:type="spellEnd"/>
      <w:r w:rsidR="009A2A39">
        <w:rPr>
          <w:rFonts w:ascii="Arial" w:hAnsi="Arial" w:cs="Arial"/>
          <w:sz w:val="24"/>
        </w:rPr>
        <w:t>,</w:t>
      </w:r>
      <w:r w:rsidR="00743582">
        <w:rPr>
          <w:rFonts w:ascii="Arial" w:hAnsi="Arial" w:cs="Arial"/>
          <w:sz w:val="24"/>
        </w:rPr>
        <w:t xml:space="preserve"> la misma</w:t>
      </w:r>
      <w:r w:rsidR="009A2A39">
        <w:rPr>
          <w:rFonts w:ascii="Arial" w:hAnsi="Arial" w:cs="Arial"/>
          <w:sz w:val="24"/>
        </w:rPr>
        <w:t>,</w:t>
      </w:r>
      <w:r w:rsidR="00743582">
        <w:rPr>
          <w:rFonts w:ascii="Arial" w:hAnsi="Arial" w:cs="Arial"/>
          <w:sz w:val="24"/>
        </w:rPr>
        <w:t xml:space="preserve"> </w:t>
      </w:r>
      <w:r w:rsidR="009A2A39">
        <w:rPr>
          <w:rFonts w:ascii="Arial" w:hAnsi="Arial" w:cs="Arial"/>
          <w:sz w:val="24"/>
        </w:rPr>
        <w:t xml:space="preserve">era </w:t>
      </w:r>
      <w:r w:rsidR="00743582">
        <w:rPr>
          <w:rFonts w:ascii="Arial" w:hAnsi="Arial" w:cs="Arial"/>
          <w:sz w:val="24"/>
        </w:rPr>
        <w:t xml:space="preserve">una línea plana que </w:t>
      </w:r>
      <w:r w:rsidR="009A2A39">
        <w:rPr>
          <w:rFonts w:ascii="Arial" w:hAnsi="Arial" w:cs="Arial"/>
          <w:sz w:val="24"/>
        </w:rPr>
        <w:t>cambia</w:t>
      </w:r>
      <w:r w:rsidR="007E6826">
        <w:rPr>
          <w:rFonts w:ascii="Arial" w:hAnsi="Arial" w:cs="Arial"/>
          <w:sz w:val="24"/>
        </w:rPr>
        <w:t>b</w:t>
      </w:r>
      <w:r w:rsidR="009A2A39">
        <w:rPr>
          <w:rFonts w:ascii="Arial" w:hAnsi="Arial" w:cs="Arial"/>
          <w:sz w:val="24"/>
        </w:rPr>
        <w:t>a continuamente</w:t>
      </w:r>
      <w:r w:rsidR="00743582">
        <w:rPr>
          <w:rFonts w:ascii="Arial" w:hAnsi="Arial" w:cs="Arial"/>
          <w:sz w:val="24"/>
        </w:rPr>
        <w:t xml:space="preserve"> de nivel.</w:t>
      </w:r>
      <w:r w:rsidR="007E6826">
        <w:rPr>
          <w:rFonts w:ascii="Arial" w:hAnsi="Arial" w:cs="Arial"/>
          <w:sz w:val="24"/>
        </w:rPr>
        <w:t xml:space="preserve"> En la </w:t>
      </w:r>
      <w:r w:rsidR="007E6826" w:rsidRPr="00506071">
        <w:rPr>
          <w:rFonts w:ascii="Arial" w:hAnsi="Arial" w:cs="Arial"/>
          <w:sz w:val="24"/>
          <w:szCs w:val="24"/>
        </w:rPr>
        <w:fldChar w:fldCharType="begin"/>
      </w:r>
      <w:r w:rsidR="007E6826" w:rsidRPr="00506071">
        <w:rPr>
          <w:rFonts w:ascii="Arial" w:hAnsi="Arial" w:cs="Arial"/>
          <w:sz w:val="24"/>
          <w:szCs w:val="24"/>
        </w:rPr>
        <w:instrText xml:space="preserve"> REF _Ref463042339 \h  \* MERGEFORMAT </w:instrText>
      </w:r>
      <w:r w:rsidR="007E6826" w:rsidRPr="00506071">
        <w:rPr>
          <w:rFonts w:ascii="Arial" w:hAnsi="Arial" w:cs="Arial"/>
          <w:sz w:val="24"/>
          <w:szCs w:val="24"/>
        </w:rPr>
      </w:r>
      <w:r w:rsidR="007E6826"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43</w:t>
      </w:r>
      <w:r w:rsidR="007E6826" w:rsidRPr="00506071">
        <w:rPr>
          <w:rFonts w:ascii="Arial" w:hAnsi="Arial" w:cs="Arial"/>
          <w:sz w:val="24"/>
          <w:szCs w:val="24"/>
        </w:rPr>
        <w:fldChar w:fldCharType="end"/>
      </w:r>
      <w:r w:rsidR="007E6826">
        <w:rPr>
          <w:rFonts w:ascii="Arial" w:hAnsi="Arial" w:cs="Arial"/>
          <w:b/>
          <w:sz w:val="24"/>
          <w:szCs w:val="24"/>
        </w:rPr>
        <w:t xml:space="preserve"> </w:t>
      </w:r>
      <w:r w:rsidR="007E6826">
        <w:rPr>
          <w:rFonts w:ascii="Arial" w:hAnsi="Arial" w:cs="Arial"/>
          <w:sz w:val="24"/>
          <w:szCs w:val="24"/>
        </w:rPr>
        <w:t>y</w:t>
      </w:r>
      <w:r w:rsidR="007E6826">
        <w:rPr>
          <w:rFonts w:ascii="Arial" w:hAnsi="Arial" w:cs="Arial"/>
          <w:b/>
          <w:sz w:val="24"/>
          <w:szCs w:val="24"/>
        </w:rPr>
        <w:t xml:space="preserve"> </w:t>
      </w:r>
      <w:r w:rsidR="007E6826" w:rsidRPr="00506071">
        <w:rPr>
          <w:rFonts w:ascii="Arial" w:hAnsi="Arial" w:cs="Arial"/>
          <w:sz w:val="24"/>
          <w:szCs w:val="24"/>
        </w:rPr>
        <w:fldChar w:fldCharType="begin"/>
      </w:r>
      <w:r w:rsidR="007E6826" w:rsidRPr="00506071">
        <w:rPr>
          <w:rFonts w:ascii="Arial" w:hAnsi="Arial" w:cs="Arial"/>
          <w:sz w:val="24"/>
          <w:szCs w:val="24"/>
        </w:rPr>
        <w:instrText xml:space="preserve"> REF _Ref463042343 \h  \* MERGEFORMAT </w:instrText>
      </w:r>
      <w:r w:rsidR="007E6826" w:rsidRPr="00506071">
        <w:rPr>
          <w:rFonts w:ascii="Arial" w:hAnsi="Arial" w:cs="Arial"/>
          <w:sz w:val="24"/>
          <w:szCs w:val="24"/>
        </w:rPr>
      </w:r>
      <w:r w:rsidR="007E6826"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44</w:t>
      </w:r>
      <w:r w:rsidR="007E6826" w:rsidRPr="00506071">
        <w:rPr>
          <w:rFonts w:ascii="Arial" w:hAnsi="Arial" w:cs="Arial"/>
          <w:sz w:val="24"/>
          <w:szCs w:val="24"/>
        </w:rPr>
        <w:fldChar w:fldCharType="end"/>
      </w:r>
      <w:r w:rsidR="007E6826">
        <w:rPr>
          <w:rFonts w:ascii="Arial" w:hAnsi="Arial" w:cs="Arial"/>
          <w:b/>
          <w:sz w:val="24"/>
          <w:szCs w:val="24"/>
        </w:rPr>
        <w:t xml:space="preserve"> </w:t>
      </w:r>
      <w:r w:rsidR="007E6826">
        <w:rPr>
          <w:rFonts w:ascii="Arial" w:hAnsi="Arial" w:cs="Arial"/>
          <w:sz w:val="24"/>
        </w:rPr>
        <w:t xml:space="preserve">se observan 2 capturas de pantalla de la gráfica de la onda muestreada en </w:t>
      </w:r>
      <w:proofErr w:type="spellStart"/>
      <w:r w:rsidR="007E6826">
        <w:rPr>
          <w:rFonts w:ascii="Arial" w:hAnsi="Arial" w:cs="Arial"/>
          <w:sz w:val="24"/>
        </w:rPr>
        <w:t>MatLab</w:t>
      </w:r>
      <w:proofErr w:type="spellEnd"/>
      <w:r w:rsidR="007E6826">
        <w:rPr>
          <w:rFonts w:ascii="Arial" w:hAnsi="Arial" w:cs="Arial"/>
          <w:sz w:val="24"/>
        </w:rPr>
        <w:t>.</w:t>
      </w:r>
      <w:r w:rsidR="009A2A39">
        <w:rPr>
          <w:rFonts w:ascii="Arial" w:hAnsi="Arial" w:cs="Arial"/>
          <w:sz w:val="24"/>
        </w:rPr>
        <w:t xml:space="preserve"> </w:t>
      </w:r>
    </w:p>
    <w:p w14:paraId="0B6C4FE3" w14:textId="77777777" w:rsidR="009A2A39" w:rsidRDefault="009A2A39" w:rsidP="007E6826">
      <w:pPr>
        <w:spacing w:after="20"/>
        <w:jc w:val="both"/>
        <w:rPr>
          <w:rFonts w:ascii="Arial" w:hAnsi="Arial" w:cs="Arial"/>
          <w:sz w:val="24"/>
        </w:rPr>
      </w:pPr>
      <w:r>
        <w:rPr>
          <w:rFonts w:ascii="Arial" w:hAnsi="Arial" w:cs="Arial"/>
          <w:sz w:val="24"/>
        </w:rPr>
        <w:tab/>
      </w:r>
    </w:p>
    <w:p w14:paraId="554176EE" w14:textId="77777777" w:rsidR="009A2A39" w:rsidRPr="007E6826" w:rsidRDefault="009A2A39" w:rsidP="007E6826">
      <w:pPr>
        <w:spacing w:after="20"/>
        <w:jc w:val="both"/>
        <w:rPr>
          <w:rFonts w:ascii="Arial" w:hAnsi="Arial" w:cs="Arial"/>
          <w:sz w:val="24"/>
        </w:rPr>
      </w:pPr>
      <w:r>
        <w:rPr>
          <w:rFonts w:ascii="Arial" w:hAnsi="Arial" w:cs="Arial"/>
          <w:sz w:val="24"/>
        </w:rPr>
        <w:tab/>
      </w:r>
      <w:r w:rsidR="007E6826">
        <w:rPr>
          <w:rFonts w:ascii="Arial" w:hAnsi="Arial" w:cs="Arial"/>
          <w:sz w:val="24"/>
        </w:rPr>
        <w:t>Después</w:t>
      </w:r>
      <w:r>
        <w:rPr>
          <w:rFonts w:ascii="Arial" w:hAnsi="Arial" w:cs="Arial"/>
          <w:sz w:val="24"/>
        </w:rPr>
        <w:t xml:space="preserve"> de analizar el problema, se descubrió que la interface FIFO de Cypress </w:t>
      </w:r>
      <w:r w:rsidR="007E6826">
        <w:rPr>
          <w:rFonts w:ascii="Arial" w:hAnsi="Arial" w:cs="Arial"/>
          <w:sz w:val="24"/>
        </w:rPr>
        <w:t>está</w:t>
      </w:r>
      <w:r>
        <w:rPr>
          <w:rFonts w:ascii="Arial" w:hAnsi="Arial" w:cs="Arial"/>
          <w:sz w:val="24"/>
        </w:rPr>
        <w:t xml:space="preserve"> preparada para transmitir a 100Mhz, pero controlando la hoja de datos del conversor del Pmod AD5, se encontró que en el mismo</w:t>
      </w:r>
      <w:r w:rsidR="007E6826">
        <w:rPr>
          <w:rFonts w:ascii="Arial" w:hAnsi="Arial" w:cs="Arial"/>
          <w:sz w:val="24"/>
        </w:rPr>
        <w:t>,</w:t>
      </w:r>
      <w:r>
        <w:rPr>
          <w:rFonts w:ascii="Arial" w:hAnsi="Arial" w:cs="Arial"/>
          <w:sz w:val="24"/>
        </w:rPr>
        <w:t xml:space="preserve"> la frecuencia de muestreo es de 4,7Khz. Por </w:t>
      </w:r>
      <w:r>
        <w:rPr>
          <w:rFonts w:ascii="Arial" w:hAnsi="Arial" w:cs="Arial"/>
          <w:sz w:val="24"/>
        </w:rPr>
        <w:lastRenderedPageBreak/>
        <w:t>lo tanto, como hasta que se realiza una nueva conversión</w:t>
      </w:r>
      <w:r w:rsidR="007E6826">
        <w:rPr>
          <w:rFonts w:ascii="Arial" w:hAnsi="Arial" w:cs="Arial"/>
          <w:sz w:val="24"/>
        </w:rPr>
        <w:t>,</w:t>
      </w:r>
      <w:r>
        <w:rPr>
          <w:rFonts w:ascii="Arial" w:hAnsi="Arial" w:cs="Arial"/>
          <w:sz w:val="24"/>
        </w:rPr>
        <w:t xml:space="preserve"> el dato a la entrada del bloque FIFO en el FPGA no cambia, esta, envía </w:t>
      </w:r>
      <w:r w:rsidR="007E6826">
        <w:rPr>
          <w:rFonts w:ascii="Arial" w:hAnsi="Arial" w:cs="Arial"/>
          <w:sz w:val="24"/>
        </w:rPr>
        <w:t xml:space="preserve">aproximadamente </w:t>
      </w:r>
      <w:r>
        <w:rPr>
          <w:rFonts w:ascii="Arial" w:hAnsi="Arial" w:cs="Arial"/>
          <w:sz w:val="24"/>
        </w:rPr>
        <w:t>1</w:t>
      </w:r>
      <w:r w:rsidR="00B15E72">
        <w:rPr>
          <w:rFonts w:ascii="Arial" w:hAnsi="Arial" w:cs="Arial"/>
          <w:sz w:val="24"/>
        </w:rPr>
        <w:t>0</w:t>
      </w:r>
      <w:r>
        <w:rPr>
          <w:rFonts w:ascii="Arial" w:hAnsi="Arial" w:cs="Arial"/>
          <w:sz w:val="24"/>
        </w:rPr>
        <w:t xml:space="preserve"> </w:t>
      </w:r>
      <w:r w:rsidR="00B15E72">
        <w:rPr>
          <w:rFonts w:ascii="Arial" w:hAnsi="Arial" w:cs="Arial"/>
          <w:sz w:val="24"/>
        </w:rPr>
        <w:t xml:space="preserve">millones </w:t>
      </w:r>
      <w:r w:rsidR="007E6826">
        <w:rPr>
          <w:rFonts w:ascii="Arial" w:hAnsi="Arial" w:cs="Arial"/>
          <w:sz w:val="24"/>
        </w:rPr>
        <w:t xml:space="preserve">de veces el mismo dato hasta que es actualizado. Para buscar solucionar este problema, se probó modificar el reloj de la FIFO tanto en el FX3 como en el FPGA a una frecuencia más </w:t>
      </w:r>
      <w:r w:rsidR="00B15E72">
        <w:rPr>
          <w:rFonts w:ascii="Arial" w:hAnsi="Arial" w:cs="Arial"/>
          <w:sz w:val="24"/>
        </w:rPr>
        <w:t>baja y cercana</w:t>
      </w:r>
      <w:r w:rsidR="007E6826">
        <w:rPr>
          <w:rFonts w:ascii="Arial" w:hAnsi="Arial" w:cs="Arial"/>
          <w:sz w:val="24"/>
        </w:rPr>
        <w:t xml:space="preserve"> a la del conversor, se comenzó por 10Khz pero transmitía ningún dato y solo se veía en el </w:t>
      </w:r>
      <w:proofErr w:type="spellStart"/>
      <w:r w:rsidR="007E6826" w:rsidRPr="007E6826">
        <w:rPr>
          <w:rFonts w:ascii="Arial" w:hAnsi="Arial" w:cs="Arial"/>
          <w:i/>
          <w:sz w:val="24"/>
        </w:rPr>
        <w:t>boxText</w:t>
      </w:r>
      <w:proofErr w:type="spellEnd"/>
      <w:r w:rsidR="007E6826">
        <w:rPr>
          <w:rFonts w:ascii="Arial" w:hAnsi="Arial" w:cs="Arial"/>
          <w:sz w:val="24"/>
        </w:rPr>
        <w:t xml:space="preserve"> </w:t>
      </w:r>
      <w:proofErr w:type="spellStart"/>
      <w:r w:rsidR="007E6826">
        <w:rPr>
          <w:rFonts w:ascii="Arial" w:hAnsi="Arial" w:cs="Arial"/>
          <w:sz w:val="24"/>
        </w:rPr>
        <w:t>Failures</w:t>
      </w:r>
      <w:proofErr w:type="spellEnd"/>
      <w:r w:rsidR="007E6826">
        <w:rPr>
          <w:rFonts w:ascii="Arial" w:hAnsi="Arial" w:cs="Arial"/>
          <w:sz w:val="24"/>
        </w:rPr>
        <w:t xml:space="preserve"> del programa </w:t>
      </w:r>
      <w:proofErr w:type="spellStart"/>
      <w:r w:rsidR="007E6826" w:rsidRPr="007E6826">
        <w:rPr>
          <w:rFonts w:ascii="Arial" w:hAnsi="Arial" w:cs="Arial"/>
          <w:i/>
          <w:sz w:val="24"/>
        </w:rPr>
        <w:t>TesisOscilocopio</w:t>
      </w:r>
      <w:proofErr w:type="spellEnd"/>
      <w:r w:rsidR="007E6826">
        <w:rPr>
          <w:rFonts w:ascii="Arial" w:hAnsi="Arial" w:cs="Arial"/>
          <w:i/>
          <w:sz w:val="24"/>
        </w:rPr>
        <w:t xml:space="preserve"> </w:t>
      </w:r>
      <w:r w:rsidR="007E6826">
        <w:rPr>
          <w:rFonts w:ascii="Arial" w:hAnsi="Arial" w:cs="Arial"/>
          <w:sz w:val="24"/>
        </w:rPr>
        <w:t>los paquetes fallados o perdidos.</w:t>
      </w:r>
      <w:r w:rsidR="00B15E72">
        <w:rPr>
          <w:rFonts w:ascii="Arial" w:hAnsi="Arial" w:cs="Arial"/>
          <w:sz w:val="24"/>
        </w:rPr>
        <w:t xml:space="preserve"> Luego se fue subiendo a 100Khz, 1Mhz y continuaba sin transmitir datos.</w:t>
      </w:r>
    </w:p>
    <w:p w14:paraId="4B7C5C88" w14:textId="77777777" w:rsidR="009A2A39" w:rsidRDefault="009A2A39" w:rsidP="002979C9">
      <w:pPr>
        <w:spacing w:after="20"/>
        <w:rPr>
          <w:rFonts w:ascii="Arial" w:hAnsi="Arial" w:cs="Arial"/>
          <w:sz w:val="24"/>
        </w:rPr>
      </w:pPr>
    </w:p>
    <w:p w14:paraId="7CF69F99" w14:textId="77777777" w:rsidR="007E6826" w:rsidRDefault="009A2A39" w:rsidP="007E6826">
      <w:pPr>
        <w:keepNext/>
        <w:spacing w:after="20"/>
      </w:pPr>
      <w:r w:rsidRPr="009A2A39">
        <w:rPr>
          <w:rFonts w:ascii="Arial" w:hAnsi="Arial" w:cs="Arial"/>
          <w:noProof/>
          <w:sz w:val="24"/>
          <w:lang w:val="es-ES" w:eastAsia="es-ES"/>
        </w:rPr>
        <w:drawing>
          <wp:inline distT="0" distB="0" distL="0" distR="0" wp14:anchorId="113F5301" wp14:editId="455FF6E0">
            <wp:extent cx="5899197" cy="3190875"/>
            <wp:effectExtent l="0" t="0" r="6350" b="0"/>
            <wp:docPr id="45" name="Imagen 45" descr="D:\Bajados\PROYECTO FINAL Y FPGA\Imagenes Informe\Grafica a 1KHZ 100mV con Pmod 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jados\PROYECTO FINAL Y FPGA\Imagenes Informe\Grafica a 1KHZ 100mV con Pmod ad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9460" cy="3207244"/>
                    </a:xfrm>
                    <a:prstGeom prst="rect">
                      <a:avLst/>
                    </a:prstGeom>
                    <a:noFill/>
                    <a:ln>
                      <a:noFill/>
                    </a:ln>
                  </pic:spPr>
                </pic:pic>
              </a:graphicData>
            </a:graphic>
          </wp:inline>
        </w:drawing>
      </w:r>
    </w:p>
    <w:p w14:paraId="1C55BAC1" w14:textId="77777777" w:rsidR="009A2A39" w:rsidRDefault="007E6826" w:rsidP="007E6826">
      <w:pPr>
        <w:pStyle w:val="Descripcin"/>
        <w:jc w:val="center"/>
        <w:rPr>
          <w:rFonts w:ascii="Arial" w:hAnsi="Arial" w:cs="Arial"/>
          <w:sz w:val="24"/>
        </w:rPr>
      </w:pPr>
      <w:bookmarkStart w:id="112" w:name="_Ref463042339"/>
      <w:bookmarkStart w:id="113" w:name="_Toc465465599"/>
      <w:r>
        <w:t xml:space="preserve">Figura </w:t>
      </w:r>
      <w:r>
        <w:fldChar w:fldCharType="begin"/>
      </w:r>
      <w:r>
        <w:instrText xml:space="preserve"> SEQ Figura \* ARABIC </w:instrText>
      </w:r>
      <w:r>
        <w:fldChar w:fldCharType="separate"/>
      </w:r>
      <w:r w:rsidR="003F5D41">
        <w:rPr>
          <w:noProof/>
        </w:rPr>
        <w:t>43</w:t>
      </w:r>
      <w:r>
        <w:fldChar w:fldCharType="end"/>
      </w:r>
      <w:bookmarkEnd w:id="112"/>
      <w:r>
        <w:t>: Grafica probando el sistema con Pmod AD5 - 1</w:t>
      </w:r>
      <w:bookmarkEnd w:id="113"/>
    </w:p>
    <w:p w14:paraId="1FEA2F7E" w14:textId="77777777" w:rsidR="009A2A39" w:rsidRDefault="009A2A39" w:rsidP="002979C9">
      <w:pPr>
        <w:spacing w:after="20"/>
        <w:rPr>
          <w:rFonts w:ascii="Arial" w:hAnsi="Arial" w:cs="Arial"/>
          <w:sz w:val="24"/>
        </w:rPr>
      </w:pPr>
    </w:p>
    <w:p w14:paraId="762CC325" w14:textId="77777777" w:rsidR="009A2A39" w:rsidRDefault="009A2A39" w:rsidP="002979C9">
      <w:pPr>
        <w:spacing w:after="20"/>
        <w:rPr>
          <w:rFonts w:ascii="Arial" w:hAnsi="Arial" w:cs="Arial"/>
          <w:sz w:val="24"/>
        </w:rPr>
      </w:pPr>
    </w:p>
    <w:p w14:paraId="2E47627F" w14:textId="77777777" w:rsidR="007E6826" w:rsidRDefault="007E6826" w:rsidP="007E6826">
      <w:pPr>
        <w:keepNext/>
        <w:spacing w:after="20"/>
      </w:pPr>
      <w:r w:rsidRPr="007E6826">
        <w:rPr>
          <w:rFonts w:ascii="Arial" w:hAnsi="Arial" w:cs="Arial"/>
          <w:noProof/>
          <w:sz w:val="24"/>
          <w:lang w:val="es-ES" w:eastAsia="es-ES"/>
        </w:rPr>
        <w:drawing>
          <wp:inline distT="0" distB="0" distL="0" distR="0" wp14:anchorId="0D8EBAFB" wp14:editId="37A7ED3A">
            <wp:extent cx="5915025" cy="3199436"/>
            <wp:effectExtent l="0" t="0" r="0" b="1270"/>
            <wp:docPr id="46" name="Imagen 46" descr="D:\Bajados\PROYECTO FINAL Y FPGA\Imagenes Informe\Grafica a 1KHZ 100mV con Pmod ad5 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jados\PROYECTO FINAL Y FPGA\Imagenes Informe\Grafica a 1KHZ 100mV con Pmod ad5 captura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0821" cy="3202571"/>
                    </a:xfrm>
                    <a:prstGeom prst="rect">
                      <a:avLst/>
                    </a:prstGeom>
                    <a:noFill/>
                    <a:ln>
                      <a:noFill/>
                    </a:ln>
                  </pic:spPr>
                </pic:pic>
              </a:graphicData>
            </a:graphic>
          </wp:inline>
        </w:drawing>
      </w:r>
    </w:p>
    <w:p w14:paraId="039A65F3" w14:textId="77777777" w:rsidR="007E6826" w:rsidRDefault="007E6826" w:rsidP="007E6826">
      <w:pPr>
        <w:pStyle w:val="Descripcin"/>
        <w:jc w:val="center"/>
        <w:rPr>
          <w:rFonts w:ascii="Arial" w:hAnsi="Arial" w:cs="Arial"/>
          <w:sz w:val="24"/>
        </w:rPr>
      </w:pPr>
      <w:bookmarkStart w:id="114" w:name="_Ref463042343"/>
      <w:bookmarkStart w:id="115" w:name="_Toc465465600"/>
      <w:r>
        <w:t xml:space="preserve">Figura </w:t>
      </w:r>
      <w:r>
        <w:fldChar w:fldCharType="begin"/>
      </w:r>
      <w:r>
        <w:instrText xml:space="preserve"> SEQ Figura \* ARABIC </w:instrText>
      </w:r>
      <w:r>
        <w:fldChar w:fldCharType="separate"/>
      </w:r>
      <w:r w:rsidR="003F5D41">
        <w:rPr>
          <w:noProof/>
        </w:rPr>
        <w:t>44</w:t>
      </w:r>
      <w:r>
        <w:fldChar w:fldCharType="end"/>
      </w:r>
      <w:bookmarkEnd w:id="114"/>
      <w:r>
        <w:t xml:space="preserve">: </w:t>
      </w:r>
      <w:r w:rsidRPr="001B0240">
        <w:t>Grafica prob</w:t>
      </w:r>
      <w:r>
        <w:t>ando el sistema con Pmod AD5 - 2</w:t>
      </w:r>
      <w:bookmarkEnd w:id="115"/>
    </w:p>
    <w:p w14:paraId="5545DD83" w14:textId="14791FA8" w:rsidR="007E6826" w:rsidRDefault="00B15E72" w:rsidP="00506071">
      <w:pPr>
        <w:spacing w:after="20"/>
        <w:jc w:val="both"/>
        <w:rPr>
          <w:rFonts w:ascii="Arial" w:hAnsi="Arial" w:cs="Arial"/>
          <w:sz w:val="24"/>
        </w:rPr>
      </w:pPr>
      <w:r>
        <w:rPr>
          <w:rFonts w:ascii="Arial" w:hAnsi="Arial" w:cs="Arial"/>
          <w:sz w:val="24"/>
        </w:rPr>
        <w:lastRenderedPageBreak/>
        <w:tab/>
        <w:t xml:space="preserve">Para salvar este problema y lograr ver la onda de forma coherente, se resolvió utilizar el conversor que tiene incorporado la placa ZedBoard que aunque es de 12 bits en vez de 24 bits como el original, la tasa de conversión puede alcanzar 1Msps, lo cual se aproxima un poco más a la velocidad de la FIFO. Se podría haber optado por buscar otro conversor pero ante la posible demora en la llegada del nuevo equipo, sumada a la modificación y adaptación que había que realizar, podía comprometer la conclusión de este proyecto a tiempo. Por lo tanto en el siguiente sub </w:t>
      </w:r>
      <w:r w:rsidR="00506071">
        <w:rPr>
          <w:rFonts w:ascii="Arial" w:hAnsi="Arial" w:cs="Arial"/>
          <w:sz w:val="24"/>
        </w:rPr>
        <w:t>capítulo</w:t>
      </w:r>
      <w:r>
        <w:rPr>
          <w:rFonts w:ascii="Arial" w:hAnsi="Arial" w:cs="Arial"/>
          <w:sz w:val="24"/>
        </w:rPr>
        <w:t xml:space="preserve"> se explica la modificación realizada.</w:t>
      </w:r>
    </w:p>
    <w:p w14:paraId="744FDA4E" w14:textId="77777777" w:rsidR="007E6826" w:rsidRDefault="007E6826" w:rsidP="007E6826">
      <w:pPr>
        <w:spacing w:after="20"/>
        <w:jc w:val="both"/>
        <w:rPr>
          <w:rFonts w:ascii="Arial" w:hAnsi="Arial" w:cs="Arial"/>
          <w:sz w:val="24"/>
        </w:rPr>
      </w:pPr>
    </w:p>
    <w:p w14:paraId="3676DBDF" w14:textId="77777777" w:rsidR="00B15E72" w:rsidRDefault="00B15E72" w:rsidP="00B15E72">
      <w:pPr>
        <w:spacing w:after="20"/>
        <w:jc w:val="both"/>
        <w:rPr>
          <w:rFonts w:ascii="Arial" w:hAnsi="Arial" w:cs="Arial"/>
          <w:b/>
          <w:sz w:val="24"/>
        </w:rPr>
      </w:pPr>
      <w:r>
        <w:rPr>
          <w:rFonts w:ascii="Arial" w:hAnsi="Arial" w:cs="Arial"/>
          <w:b/>
          <w:sz w:val="24"/>
        </w:rPr>
        <w:t>4.3.4: Modificación de</w:t>
      </w:r>
      <w:r w:rsidR="00A11E61">
        <w:rPr>
          <w:rFonts w:ascii="Arial" w:hAnsi="Arial" w:cs="Arial"/>
          <w:b/>
          <w:sz w:val="24"/>
        </w:rPr>
        <w:t>l</w:t>
      </w:r>
      <w:r>
        <w:rPr>
          <w:rFonts w:ascii="Arial" w:hAnsi="Arial" w:cs="Arial"/>
          <w:b/>
          <w:sz w:val="24"/>
        </w:rPr>
        <w:t xml:space="preserve"> </w:t>
      </w:r>
      <w:r w:rsidR="00A11E61">
        <w:rPr>
          <w:rFonts w:ascii="Arial" w:hAnsi="Arial" w:cs="Arial"/>
          <w:b/>
          <w:sz w:val="24"/>
        </w:rPr>
        <w:t>código utilizando el</w:t>
      </w:r>
      <w:r>
        <w:rPr>
          <w:rFonts w:ascii="Arial" w:hAnsi="Arial" w:cs="Arial"/>
          <w:b/>
          <w:sz w:val="24"/>
        </w:rPr>
        <w:t xml:space="preserve"> XADC de la ZedBoard:</w:t>
      </w:r>
    </w:p>
    <w:p w14:paraId="08DDC578" w14:textId="77777777" w:rsidR="00A11E61" w:rsidRDefault="00A11E61" w:rsidP="00B15E72">
      <w:pPr>
        <w:spacing w:after="20"/>
        <w:jc w:val="both"/>
        <w:rPr>
          <w:rFonts w:ascii="Arial" w:hAnsi="Arial" w:cs="Arial"/>
          <w:b/>
          <w:sz w:val="24"/>
        </w:rPr>
      </w:pPr>
    </w:p>
    <w:p w14:paraId="3EED3CB3" w14:textId="77777777" w:rsidR="006A5611" w:rsidRPr="00334943" w:rsidRDefault="00A11E61" w:rsidP="00B15E72">
      <w:pPr>
        <w:spacing w:after="20"/>
        <w:jc w:val="both"/>
        <w:rPr>
          <w:rFonts w:ascii="Arial" w:hAnsi="Arial" w:cs="Arial"/>
          <w:sz w:val="24"/>
        </w:rPr>
      </w:pPr>
      <w:r>
        <w:rPr>
          <w:rFonts w:ascii="Arial" w:hAnsi="Arial" w:cs="Arial"/>
          <w:sz w:val="24"/>
        </w:rPr>
        <w:tab/>
        <w:t xml:space="preserve">El conversor incorporado en el FPGA de la placa ZedBoard, es un conversor de 12 bits con tasa de conversión de 1Msps máximo. El mismo se puede instanciar dentro del programa Vivado como un IP, el cual se configura </w:t>
      </w:r>
      <w:r w:rsidR="006A5611">
        <w:rPr>
          <w:rFonts w:ascii="Arial" w:hAnsi="Arial" w:cs="Arial"/>
          <w:sz w:val="24"/>
        </w:rPr>
        <w:t>mediante una herramienta llamada “</w:t>
      </w:r>
      <w:proofErr w:type="spellStart"/>
      <w:r w:rsidR="006A5611">
        <w:rPr>
          <w:rFonts w:ascii="Arial" w:hAnsi="Arial" w:cs="Arial"/>
          <w:sz w:val="24"/>
        </w:rPr>
        <w:t>Wizard</w:t>
      </w:r>
      <w:proofErr w:type="spellEnd"/>
      <w:r w:rsidR="006A5611">
        <w:rPr>
          <w:rFonts w:ascii="Arial" w:hAnsi="Arial" w:cs="Arial"/>
          <w:sz w:val="24"/>
        </w:rPr>
        <w:t xml:space="preserve"> XADC”. En ella se puede configurar la velocidad de conversión, un filtro </w:t>
      </w:r>
      <w:proofErr w:type="spellStart"/>
      <w:r w:rsidR="006A5611">
        <w:rPr>
          <w:rFonts w:ascii="Arial" w:hAnsi="Arial" w:cs="Arial"/>
          <w:sz w:val="24"/>
        </w:rPr>
        <w:t>promediador</w:t>
      </w:r>
      <w:proofErr w:type="spellEnd"/>
      <w:r w:rsidR="006A5611">
        <w:rPr>
          <w:rFonts w:ascii="Arial" w:hAnsi="Arial" w:cs="Arial"/>
          <w:sz w:val="24"/>
        </w:rPr>
        <w:t>, capturar secuencialmente los canales o simplemente trabajar sobre uno solo, realizar conversión continua o única, entre otras opciones. Se muestra a continuación</w:t>
      </w:r>
      <w:r w:rsidR="00334943">
        <w:rPr>
          <w:rFonts w:ascii="Arial" w:hAnsi="Arial" w:cs="Arial"/>
          <w:sz w:val="24"/>
        </w:rPr>
        <w:t xml:space="preserve">, en la </w:t>
      </w:r>
      <w:r w:rsidR="00334943" w:rsidRPr="006A5611">
        <w:rPr>
          <w:rFonts w:ascii="Arial" w:hAnsi="Arial" w:cs="Arial"/>
          <w:b/>
          <w:sz w:val="24"/>
          <w:szCs w:val="24"/>
        </w:rPr>
        <w:fldChar w:fldCharType="begin"/>
      </w:r>
      <w:r w:rsidR="00334943" w:rsidRPr="006A5611">
        <w:rPr>
          <w:rFonts w:ascii="Arial" w:hAnsi="Arial" w:cs="Arial"/>
          <w:b/>
          <w:sz w:val="24"/>
          <w:szCs w:val="24"/>
        </w:rPr>
        <w:instrText xml:space="preserve"> REF _Ref463043621 \h  \* MERGEFORMAT </w:instrText>
      </w:r>
      <w:r w:rsidR="00334943" w:rsidRPr="006A5611">
        <w:rPr>
          <w:rFonts w:ascii="Arial" w:hAnsi="Arial" w:cs="Arial"/>
          <w:b/>
          <w:sz w:val="24"/>
          <w:szCs w:val="24"/>
        </w:rPr>
      </w:r>
      <w:r w:rsidR="00334943" w:rsidRPr="006A5611">
        <w:rPr>
          <w:rFonts w:ascii="Arial" w:hAnsi="Arial" w:cs="Arial"/>
          <w:b/>
          <w:sz w:val="24"/>
          <w:szCs w:val="24"/>
        </w:rPr>
        <w:fldChar w:fldCharType="separate"/>
      </w:r>
      <w:r w:rsidR="00334943" w:rsidRPr="006A5611">
        <w:rPr>
          <w:rFonts w:ascii="Arial" w:hAnsi="Arial" w:cs="Arial"/>
          <w:b/>
          <w:sz w:val="24"/>
          <w:szCs w:val="24"/>
        </w:rPr>
        <w:t xml:space="preserve">figura </w:t>
      </w:r>
      <w:r w:rsidR="00334943" w:rsidRPr="006A5611">
        <w:rPr>
          <w:rFonts w:ascii="Arial" w:hAnsi="Arial" w:cs="Arial"/>
          <w:b/>
          <w:noProof/>
          <w:sz w:val="24"/>
          <w:szCs w:val="24"/>
        </w:rPr>
        <w:t>42</w:t>
      </w:r>
      <w:r w:rsidR="00334943" w:rsidRPr="006A5611">
        <w:rPr>
          <w:rFonts w:ascii="Arial" w:hAnsi="Arial" w:cs="Arial"/>
          <w:b/>
          <w:sz w:val="24"/>
          <w:szCs w:val="24"/>
        </w:rPr>
        <w:fldChar w:fldCharType="end"/>
      </w:r>
      <w:r w:rsidR="00334943">
        <w:rPr>
          <w:rFonts w:ascii="Arial" w:hAnsi="Arial" w:cs="Arial"/>
          <w:sz w:val="24"/>
          <w:szCs w:val="24"/>
        </w:rPr>
        <w:t>,</w:t>
      </w:r>
      <w:r w:rsidR="006A5611">
        <w:rPr>
          <w:rFonts w:ascii="Arial" w:hAnsi="Arial" w:cs="Arial"/>
          <w:sz w:val="24"/>
        </w:rPr>
        <w:t xml:space="preserve"> el diagrama de </w:t>
      </w:r>
      <w:r w:rsidR="00334943">
        <w:rPr>
          <w:rFonts w:ascii="Arial" w:hAnsi="Arial" w:cs="Arial"/>
          <w:sz w:val="24"/>
        </w:rPr>
        <w:t>bloques del conversor XADC.</w:t>
      </w:r>
    </w:p>
    <w:p w14:paraId="2E3E6A08" w14:textId="77777777" w:rsidR="006A5611" w:rsidRDefault="006A5611" w:rsidP="00B15E72">
      <w:pPr>
        <w:spacing w:after="20"/>
        <w:jc w:val="both"/>
        <w:rPr>
          <w:rFonts w:ascii="Arial" w:hAnsi="Arial" w:cs="Arial"/>
          <w:sz w:val="24"/>
        </w:rPr>
      </w:pPr>
    </w:p>
    <w:p w14:paraId="2B7687EE" w14:textId="77777777" w:rsidR="006A5611" w:rsidRDefault="006A5611" w:rsidP="006A5611">
      <w:pPr>
        <w:keepNext/>
        <w:spacing w:after="20"/>
        <w:jc w:val="center"/>
      </w:pPr>
      <w:r>
        <w:rPr>
          <w:noProof/>
          <w:lang w:val="es-ES" w:eastAsia="es-ES"/>
        </w:rPr>
        <w:drawing>
          <wp:inline distT="0" distB="0" distL="0" distR="0" wp14:anchorId="40448CD5" wp14:editId="20DB9B27">
            <wp:extent cx="4972050" cy="27908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2050" cy="2790825"/>
                    </a:xfrm>
                    <a:prstGeom prst="rect">
                      <a:avLst/>
                    </a:prstGeom>
                  </pic:spPr>
                </pic:pic>
              </a:graphicData>
            </a:graphic>
          </wp:inline>
        </w:drawing>
      </w:r>
    </w:p>
    <w:p w14:paraId="7D4972D3" w14:textId="77777777" w:rsidR="006A5611" w:rsidRDefault="006A5611" w:rsidP="006A5611">
      <w:pPr>
        <w:pStyle w:val="Descripcin"/>
        <w:jc w:val="center"/>
        <w:rPr>
          <w:rFonts w:ascii="Arial" w:hAnsi="Arial" w:cs="Arial"/>
          <w:sz w:val="24"/>
        </w:rPr>
      </w:pPr>
      <w:bookmarkStart w:id="116" w:name="_Ref463043621"/>
      <w:bookmarkStart w:id="117" w:name="_Toc465465601"/>
      <w:r>
        <w:t xml:space="preserve">Figura </w:t>
      </w:r>
      <w:r>
        <w:fldChar w:fldCharType="begin"/>
      </w:r>
      <w:r>
        <w:instrText xml:space="preserve"> SEQ Figura \* ARABIC </w:instrText>
      </w:r>
      <w:r>
        <w:fldChar w:fldCharType="separate"/>
      </w:r>
      <w:r w:rsidR="003F5D41">
        <w:rPr>
          <w:noProof/>
        </w:rPr>
        <w:t>45</w:t>
      </w:r>
      <w:r>
        <w:fldChar w:fldCharType="end"/>
      </w:r>
      <w:bookmarkEnd w:id="116"/>
      <w:r>
        <w:t>: Diagrama de bloques del conversor XADC</w:t>
      </w:r>
      <w:bookmarkEnd w:id="117"/>
    </w:p>
    <w:p w14:paraId="05C6FFCB" w14:textId="05C02FB9" w:rsidR="00010F3B" w:rsidRDefault="00334943" w:rsidP="00B15E72">
      <w:pPr>
        <w:spacing w:after="20"/>
        <w:jc w:val="both"/>
        <w:rPr>
          <w:rFonts w:ascii="Arial" w:hAnsi="Arial" w:cs="Arial"/>
          <w:sz w:val="24"/>
        </w:rPr>
      </w:pPr>
      <w:r>
        <w:rPr>
          <w:rFonts w:ascii="Arial" w:hAnsi="Arial" w:cs="Arial"/>
          <w:sz w:val="24"/>
        </w:rPr>
        <w:tab/>
        <w:t>En este proyecto, se configur</w:t>
      </w:r>
      <w:r w:rsidR="007E2026">
        <w:rPr>
          <w:rFonts w:ascii="Arial" w:hAnsi="Arial" w:cs="Arial"/>
          <w:sz w:val="24"/>
        </w:rPr>
        <w:t>ó</w:t>
      </w:r>
      <w:r>
        <w:rPr>
          <w:rFonts w:ascii="Arial" w:hAnsi="Arial" w:cs="Arial"/>
          <w:sz w:val="24"/>
        </w:rPr>
        <w:t xml:space="preserve"> el conversor en modo de conversión continua, un solo canal (se usaron las entradas dedicadas por defecto </w:t>
      </w:r>
      <w:proofErr w:type="spellStart"/>
      <w:r>
        <w:rPr>
          <w:rFonts w:ascii="Arial" w:hAnsi="Arial" w:cs="Arial"/>
          <w:sz w:val="24"/>
        </w:rPr>
        <w:t>Vp</w:t>
      </w:r>
      <w:proofErr w:type="spellEnd"/>
      <w:r>
        <w:rPr>
          <w:rFonts w:ascii="Arial" w:hAnsi="Arial" w:cs="Arial"/>
          <w:sz w:val="24"/>
        </w:rPr>
        <w:t xml:space="preserve"> y </w:t>
      </w:r>
      <w:proofErr w:type="spellStart"/>
      <w:r>
        <w:rPr>
          <w:rFonts w:ascii="Arial" w:hAnsi="Arial" w:cs="Arial"/>
          <w:sz w:val="24"/>
        </w:rPr>
        <w:t>Vn</w:t>
      </w:r>
      <w:proofErr w:type="spellEnd"/>
      <w:r>
        <w:rPr>
          <w:rFonts w:ascii="Arial" w:hAnsi="Arial" w:cs="Arial"/>
          <w:sz w:val="24"/>
        </w:rPr>
        <w:t>), tasa de conversión de 1Msps y la interface de comunicación llamada DRP (</w:t>
      </w:r>
      <w:proofErr w:type="spellStart"/>
      <w:r>
        <w:rPr>
          <w:rFonts w:ascii="Arial" w:hAnsi="Arial" w:cs="Arial"/>
          <w:sz w:val="24"/>
        </w:rPr>
        <w:t>Dynamic</w:t>
      </w:r>
      <w:proofErr w:type="spellEnd"/>
      <w:r>
        <w:rPr>
          <w:rFonts w:ascii="Arial" w:hAnsi="Arial" w:cs="Arial"/>
          <w:sz w:val="24"/>
        </w:rPr>
        <w:t xml:space="preserve"> </w:t>
      </w:r>
      <w:proofErr w:type="spellStart"/>
      <w:r>
        <w:rPr>
          <w:rFonts w:ascii="Arial" w:hAnsi="Arial" w:cs="Arial"/>
          <w:sz w:val="24"/>
        </w:rPr>
        <w:t>Reconfiguration</w:t>
      </w:r>
      <w:proofErr w:type="spellEnd"/>
      <w:r>
        <w:rPr>
          <w:rFonts w:ascii="Arial" w:hAnsi="Arial" w:cs="Arial"/>
          <w:sz w:val="24"/>
        </w:rPr>
        <w:t xml:space="preserve"> Port o Puerto de reconfiguración dinámico). Esta última opción permite comunicarse directamente con los registros del conversor, detectar cuando un dato ha sido convertido, leerlo directamente desde el registro donde se guarda el valor de conversión y colocarlo en el bus de datos.</w:t>
      </w:r>
      <w:r w:rsidR="00010F3B">
        <w:rPr>
          <w:rFonts w:ascii="Arial" w:hAnsi="Arial" w:cs="Arial"/>
          <w:sz w:val="24"/>
        </w:rPr>
        <w:t xml:space="preserve"> En </w:t>
      </w:r>
      <w:r w:rsidR="00CD0122">
        <w:rPr>
          <w:rFonts w:ascii="Arial" w:hAnsi="Arial" w:cs="Arial"/>
          <w:sz w:val="24"/>
        </w:rPr>
        <w:t xml:space="preserve">la </w:t>
      </w:r>
      <w:r w:rsidR="00CD0122" w:rsidRPr="00506071">
        <w:rPr>
          <w:rFonts w:ascii="Arial" w:hAnsi="Arial" w:cs="Arial"/>
          <w:sz w:val="24"/>
          <w:szCs w:val="24"/>
        </w:rPr>
        <w:fldChar w:fldCharType="begin"/>
      </w:r>
      <w:r w:rsidR="00CD0122" w:rsidRPr="00506071">
        <w:rPr>
          <w:rFonts w:ascii="Arial" w:hAnsi="Arial" w:cs="Arial"/>
          <w:sz w:val="24"/>
          <w:szCs w:val="24"/>
        </w:rPr>
        <w:instrText xml:space="preserve"> REF _Ref463045052 \h  \* MERGEFORMAT </w:instrText>
      </w:r>
      <w:r w:rsidR="00CD0122" w:rsidRPr="00506071">
        <w:rPr>
          <w:rFonts w:ascii="Arial" w:hAnsi="Arial" w:cs="Arial"/>
          <w:sz w:val="24"/>
          <w:szCs w:val="24"/>
        </w:rPr>
      </w:r>
      <w:r w:rsidR="00CD0122"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46</w:t>
      </w:r>
      <w:r w:rsidR="00CD0122" w:rsidRPr="00506071">
        <w:rPr>
          <w:rFonts w:ascii="Arial" w:hAnsi="Arial" w:cs="Arial"/>
          <w:sz w:val="24"/>
          <w:szCs w:val="24"/>
        </w:rPr>
        <w:fldChar w:fldCharType="end"/>
      </w:r>
      <w:r w:rsidR="00010F3B">
        <w:rPr>
          <w:rFonts w:ascii="Arial" w:hAnsi="Arial" w:cs="Arial"/>
          <w:sz w:val="24"/>
        </w:rPr>
        <w:t xml:space="preserve"> se muestra otro diagrama de bloques del conversor XADC con sus puertos en forma más específica.</w:t>
      </w:r>
    </w:p>
    <w:p w14:paraId="3E4FBB07" w14:textId="77777777" w:rsidR="00010F3B" w:rsidRDefault="00010F3B" w:rsidP="00B15E72">
      <w:pPr>
        <w:spacing w:after="20"/>
        <w:jc w:val="both"/>
        <w:rPr>
          <w:rFonts w:ascii="Arial" w:hAnsi="Arial" w:cs="Arial"/>
          <w:sz w:val="24"/>
        </w:rPr>
      </w:pPr>
    </w:p>
    <w:p w14:paraId="13C6E2CC" w14:textId="77777777" w:rsidR="00010F3B" w:rsidRDefault="00010F3B" w:rsidP="00010F3B">
      <w:pPr>
        <w:keepNext/>
        <w:spacing w:after="20"/>
        <w:jc w:val="center"/>
      </w:pPr>
      <w:r>
        <w:rPr>
          <w:noProof/>
          <w:lang w:val="es-ES" w:eastAsia="es-ES"/>
        </w:rPr>
        <w:lastRenderedPageBreak/>
        <w:drawing>
          <wp:inline distT="0" distB="0" distL="0" distR="0" wp14:anchorId="23DBDD7E" wp14:editId="44CCF8B3">
            <wp:extent cx="3238401" cy="244792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4385" cy="2452448"/>
                    </a:xfrm>
                    <a:prstGeom prst="rect">
                      <a:avLst/>
                    </a:prstGeom>
                  </pic:spPr>
                </pic:pic>
              </a:graphicData>
            </a:graphic>
          </wp:inline>
        </w:drawing>
      </w:r>
    </w:p>
    <w:p w14:paraId="4FF76B20" w14:textId="77777777" w:rsidR="00010F3B" w:rsidRDefault="00010F3B" w:rsidP="00010F3B">
      <w:pPr>
        <w:pStyle w:val="Descripcin"/>
        <w:jc w:val="center"/>
        <w:rPr>
          <w:rFonts w:ascii="Arial" w:hAnsi="Arial" w:cs="Arial"/>
          <w:sz w:val="24"/>
        </w:rPr>
      </w:pPr>
      <w:bookmarkStart w:id="118" w:name="_Ref463045052"/>
      <w:bookmarkStart w:id="119" w:name="_Toc465465602"/>
      <w:r>
        <w:t xml:space="preserve">Figura </w:t>
      </w:r>
      <w:r>
        <w:fldChar w:fldCharType="begin"/>
      </w:r>
      <w:r>
        <w:instrText xml:space="preserve"> SEQ Figura \* ARABIC </w:instrText>
      </w:r>
      <w:r>
        <w:fldChar w:fldCharType="separate"/>
      </w:r>
      <w:r w:rsidR="003F5D41">
        <w:rPr>
          <w:noProof/>
        </w:rPr>
        <w:t>46</w:t>
      </w:r>
      <w:r>
        <w:fldChar w:fldCharType="end"/>
      </w:r>
      <w:bookmarkEnd w:id="118"/>
      <w:r w:rsidR="00CD0122">
        <w:t>: Puertos</w:t>
      </w:r>
      <w:r>
        <w:t xml:space="preserve"> y diagrama de bloques del XADC</w:t>
      </w:r>
      <w:bookmarkEnd w:id="119"/>
    </w:p>
    <w:p w14:paraId="61D57B3F" w14:textId="77777777" w:rsidR="00010F3B" w:rsidRDefault="00010F3B" w:rsidP="00B15E72">
      <w:pPr>
        <w:spacing w:after="20"/>
        <w:jc w:val="both"/>
        <w:rPr>
          <w:rFonts w:ascii="Arial" w:hAnsi="Arial" w:cs="Arial"/>
          <w:sz w:val="24"/>
        </w:rPr>
      </w:pPr>
    </w:p>
    <w:p w14:paraId="55E60ACF" w14:textId="77777777" w:rsidR="00CD0122" w:rsidRPr="00CD0122" w:rsidRDefault="00CD0122" w:rsidP="00B15E72">
      <w:pPr>
        <w:spacing w:after="20"/>
        <w:jc w:val="both"/>
        <w:rPr>
          <w:rFonts w:ascii="Arial" w:hAnsi="Arial" w:cs="Arial"/>
          <w:sz w:val="24"/>
          <w:szCs w:val="24"/>
        </w:rPr>
      </w:pPr>
      <w:r>
        <w:rPr>
          <w:rFonts w:ascii="Arial" w:hAnsi="Arial" w:cs="Arial"/>
          <w:sz w:val="24"/>
        </w:rPr>
        <w:tab/>
        <w:t xml:space="preserve">También, se muestra en las </w:t>
      </w:r>
      <w:r w:rsidRPr="00506071">
        <w:rPr>
          <w:rFonts w:ascii="Arial" w:hAnsi="Arial" w:cs="Arial"/>
          <w:sz w:val="24"/>
          <w:szCs w:val="24"/>
        </w:rPr>
        <w:fldChar w:fldCharType="begin"/>
      </w:r>
      <w:r w:rsidRPr="00506071">
        <w:rPr>
          <w:rFonts w:ascii="Arial" w:hAnsi="Arial" w:cs="Arial"/>
          <w:sz w:val="24"/>
          <w:szCs w:val="24"/>
        </w:rPr>
        <w:instrText xml:space="preserve"> REF _Ref463045291 \h  \* MERGEFORMAT </w:instrText>
      </w:r>
      <w:r w:rsidRPr="00506071">
        <w:rPr>
          <w:rFonts w:ascii="Arial" w:hAnsi="Arial" w:cs="Arial"/>
          <w:sz w:val="24"/>
          <w:szCs w:val="24"/>
        </w:rPr>
      </w:r>
      <w:r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47</w:t>
      </w:r>
      <w:r w:rsidRPr="00506071">
        <w:rPr>
          <w:rFonts w:ascii="Arial" w:hAnsi="Arial" w:cs="Arial"/>
          <w:sz w:val="24"/>
          <w:szCs w:val="24"/>
        </w:rPr>
        <w:fldChar w:fldCharType="end"/>
      </w:r>
      <w:r>
        <w:rPr>
          <w:rFonts w:ascii="Arial" w:hAnsi="Arial" w:cs="Arial"/>
          <w:b/>
          <w:sz w:val="24"/>
          <w:szCs w:val="24"/>
        </w:rPr>
        <w:t xml:space="preserve"> </w:t>
      </w:r>
      <w:r>
        <w:rPr>
          <w:rFonts w:ascii="Arial" w:hAnsi="Arial" w:cs="Arial"/>
          <w:sz w:val="24"/>
          <w:szCs w:val="24"/>
        </w:rPr>
        <w:t>y</w:t>
      </w:r>
      <w:r>
        <w:rPr>
          <w:rFonts w:ascii="Arial" w:hAnsi="Arial" w:cs="Arial"/>
          <w:sz w:val="24"/>
        </w:rPr>
        <w:t xml:space="preserve"> </w:t>
      </w:r>
      <w:r w:rsidRPr="00506071">
        <w:rPr>
          <w:rFonts w:ascii="Arial" w:hAnsi="Arial" w:cs="Arial"/>
          <w:sz w:val="24"/>
          <w:szCs w:val="24"/>
        </w:rPr>
        <w:fldChar w:fldCharType="begin"/>
      </w:r>
      <w:r w:rsidRPr="00506071">
        <w:rPr>
          <w:rFonts w:ascii="Arial" w:hAnsi="Arial" w:cs="Arial"/>
          <w:sz w:val="24"/>
          <w:szCs w:val="24"/>
        </w:rPr>
        <w:instrText xml:space="preserve"> REF _Ref463045298 \h  \* MERGEFORMAT </w:instrText>
      </w:r>
      <w:r w:rsidRPr="00506071">
        <w:rPr>
          <w:rFonts w:ascii="Arial" w:hAnsi="Arial" w:cs="Arial"/>
          <w:sz w:val="24"/>
          <w:szCs w:val="24"/>
        </w:rPr>
      </w:r>
      <w:r w:rsidRPr="00506071">
        <w:rPr>
          <w:rFonts w:ascii="Arial" w:hAnsi="Arial" w:cs="Arial"/>
          <w:sz w:val="24"/>
          <w:szCs w:val="24"/>
        </w:rPr>
        <w:fldChar w:fldCharType="separate"/>
      </w:r>
      <w:r w:rsidR="00506071" w:rsidRPr="00506071">
        <w:rPr>
          <w:rFonts w:ascii="Arial" w:hAnsi="Arial" w:cs="Arial"/>
          <w:sz w:val="24"/>
          <w:szCs w:val="24"/>
        </w:rPr>
        <w:t xml:space="preserve">Figura </w:t>
      </w:r>
      <w:r w:rsidR="00506071" w:rsidRPr="00506071">
        <w:rPr>
          <w:rFonts w:ascii="Arial" w:hAnsi="Arial" w:cs="Arial"/>
          <w:noProof/>
          <w:sz w:val="24"/>
          <w:szCs w:val="24"/>
        </w:rPr>
        <w:t>48</w:t>
      </w:r>
      <w:r w:rsidRPr="00506071">
        <w:rPr>
          <w:rFonts w:ascii="Arial" w:hAnsi="Arial" w:cs="Arial"/>
          <w:sz w:val="24"/>
          <w:szCs w:val="24"/>
        </w:rPr>
        <w:fldChar w:fldCharType="end"/>
      </w:r>
      <w:r>
        <w:rPr>
          <w:rFonts w:ascii="Arial" w:hAnsi="Arial" w:cs="Arial"/>
          <w:b/>
          <w:sz w:val="24"/>
          <w:szCs w:val="24"/>
        </w:rPr>
        <w:t xml:space="preserve"> </w:t>
      </w:r>
      <w:r>
        <w:rPr>
          <w:rFonts w:ascii="Arial" w:hAnsi="Arial" w:cs="Arial"/>
          <w:sz w:val="24"/>
          <w:szCs w:val="24"/>
        </w:rPr>
        <w:t>la descripción de los puertos antes mostrados:</w:t>
      </w:r>
    </w:p>
    <w:p w14:paraId="753988C1" w14:textId="77777777" w:rsidR="00CD0122" w:rsidRDefault="00CD0122" w:rsidP="00B15E72">
      <w:pPr>
        <w:spacing w:after="20"/>
        <w:jc w:val="both"/>
        <w:rPr>
          <w:rFonts w:ascii="Arial" w:hAnsi="Arial" w:cs="Arial"/>
          <w:sz w:val="24"/>
        </w:rPr>
      </w:pPr>
    </w:p>
    <w:p w14:paraId="3B4040FC" w14:textId="77777777" w:rsidR="00CD0122" w:rsidRDefault="00CD0122" w:rsidP="00CD0122">
      <w:pPr>
        <w:keepNext/>
        <w:spacing w:after="20"/>
        <w:jc w:val="center"/>
      </w:pPr>
      <w:r>
        <w:rPr>
          <w:noProof/>
          <w:lang w:val="es-ES" w:eastAsia="es-ES"/>
        </w:rPr>
        <w:drawing>
          <wp:inline distT="0" distB="0" distL="0" distR="0" wp14:anchorId="066DC146" wp14:editId="3B9C5087">
            <wp:extent cx="3190875" cy="486338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9510" cy="4876549"/>
                    </a:xfrm>
                    <a:prstGeom prst="rect">
                      <a:avLst/>
                    </a:prstGeom>
                  </pic:spPr>
                </pic:pic>
              </a:graphicData>
            </a:graphic>
          </wp:inline>
        </w:drawing>
      </w:r>
    </w:p>
    <w:p w14:paraId="2B09DA8A" w14:textId="77777777" w:rsidR="00CD0122" w:rsidRDefault="00CD0122" w:rsidP="00CD0122">
      <w:pPr>
        <w:pStyle w:val="Descripcin"/>
        <w:jc w:val="center"/>
        <w:rPr>
          <w:rFonts w:ascii="Arial" w:hAnsi="Arial" w:cs="Arial"/>
          <w:sz w:val="24"/>
        </w:rPr>
      </w:pPr>
      <w:bookmarkStart w:id="120" w:name="_Ref463045291"/>
      <w:bookmarkStart w:id="121" w:name="_Toc465465603"/>
      <w:r>
        <w:t xml:space="preserve">Figura </w:t>
      </w:r>
      <w:r>
        <w:fldChar w:fldCharType="begin"/>
      </w:r>
      <w:r>
        <w:instrText xml:space="preserve"> SEQ Figura \* ARABIC </w:instrText>
      </w:r>
      <w:r>
        <w:fldChar w:fldCharType="separate"/>
      </w:r>
      <w:r w:rsidR="003F5D41">
        <w:rPr>
          <w:noProof/>
        </w:rPr>
        <w:t>47</w:t>
      </w:r>
      <w:r>
        <w:fldChar w:fldCharType="end"/>
      </w:r>
      <w:bookmarkEnd w:id="120"/>
      <w:r>
        <w:t>: Descripción de los puertos del XADC - 1</w:t>
      </w:r>
      <w:bookmarkEnd w:id="121"/>
    </w:p>
    <w:p w14:paraId="3411B58D" w14:textId="77777777" w:rsidR="00CD0122" w:rsidRDefault="00CD0122" w:rsidP="00CD0122">
      <w:pPr>
        <w:spacing w:after="20"/>
        <w:jc w:val="center"/>
        <w:rPr>
          <w:rFonts w:ascii="Arial" w:hAnsi="Arial" w:cs="Arial"/>
          <w:sz w:val="24"/>
        </w:rPr>
      </w:pPr>
    </w:p>
    <w:p w14:paraId="266EBEC3" w14:textId="77777777" w:rsidR="00CD0122" w:rsidRDefault="00CD0122" w:rsidP="00CD0122">
      <w:pPr>
        <w:keepNext/>
        <w:spacing w:after="20"/>
        <w:jc w:val="center"/>
      </w:pPr>
      <w:r>
        <w:rPr>
          <w:noProof/>
          <w:lang w:val="es-ES" w:eastAsia="es-ES"/>
        </w:rPr>
        <w:lastRenderedPageBreak/>
        <w:drawing>
          <wp:inline distT="0" distB="0" distL="0" distR="0" wp14:anchorId="76CA2A6C" wp14:editId="44CA7A34">
            <wp:extent cx="3390900" cy="3539769"/>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6022" cy="3545115"/>
                    </a:xfrm>
                    <a:prstGeom prst="rect">
                      <a:avLst/>
                    </a:prstGeom>
                  </pic:spPr>
                </pic:pic>
              </a:graphicData>
            </a:graphic>
          </wp:inline>
        </w:drawing>
      </w:r>
    </w:p>
    <w:p w14:paraId="0198FED5" w14:textId="77777777" w:rsidR="00CD0122" w:rsidRDefault="00CD0122" w:rsidP="00E01E41">
      <w:pPr>
        <w:pStyle w:val="Descripcin"/>
        <w:jc w:val="center"/>
        <w:rPr>
          <w:rFonts w:ascii="Arial" w:hAnsi="Arial" w:cs="Arial"/>
          <w:sz w:val="24"/>
        </w:rPr>
      </w:pPr>
      <w:bookmarkStart w:id="122" w:name="_Ref463045298"/>
      <w:bookmarkStart w:id="123" w:name="_Toc465465604"/>
      <w:r>
        <w:t xml:space="preserve">Figura </w:t>
      </w:r>
      <w:r>
        <w:fldChar w:fldCharType="begin"/>
      </w:r>
      <w:r>
        <w:instrText xml:space="preserve"> SEQ Figura \* ARABIC </w:instrText>
      </w:r>
      <w:r>
        <w:fldChar w:fldCharType="separate"/>
      </w:r>
      <w:r w:rsidR="003F5D41">
        <w:rPr>
          <w:noProof/>
        </w:rPr>
        <w:t>48</w:t>
      </w:r>
      <w:r>
        <w:fldChar w:fldCharType="end"/>
      </w:r>
      <w:bookmarkEnd w:id="122"/>
      <w:r>
        <w:t xml:space="preserve">: </w:t>
      </w:r>
      <w:r w:rsidRPr="004D0F77">
        <w:t>Descrip</w:t>
      </w:r>
      <w:r>
        <w:t>ción de los puertos del XADC - 2</w:t>
      </w:r>
      <w:bookmarkEnd w:id="123"/>
    </w:p>
    <w:p w14:paraId="59A96373" w14:textId="77777777" w:rsidR="003F5D41" w:rsidRDefault="00334943" w:rsidP="00B15E72">
      <w:pPr>
        <w:spacing w:after="20"/>
        <w:jc w:val="both"/>
        <w:rPr>
          <w:rFonts w:ascii="Arial" w:hAnsi="Arial" w:cs="Arial"/>
          <w:sz w:val="24"/>
        </w:rPr>
      </w:pPr>
      <w:r>
        <w:rPr>
          <w:rFonts w:ascii="Arial" w:hAnsi="Arial" w:cs="Arial"/>
          <w:sz w:val="24"/>
        </w:rPr>
        <w:tab/>
      </w:r>
    </w:p>
    <w:p w14:paraId="6313F22B" w14:textId="77777777" w:rsidR="003F5D41" w:rsidRDefault="003F5D41" w:rsidP="00B15E72">
      <w:pPr>
        <w:spacing w:after="20"/>
        <w:jc w:val="both"/>
        <w:rPr>
          <w:rFonts w:ascii="Arial" w:hAnsi="Arial" w:cs="Arial"/>
          <w:sz w:val="24"/>
        </w:rPr>
      </w:pPr>
      <w:r>
        <w:rPr>
          <w:rFonts w:ascii="Arial" w:hAnsi="Arial" w:cs="Arial"/>
          <w:sz w:val="24"/>
        </w:rPr>
        <w:tab/>
      </w:r>
    </w:p>
    <w:p w14:paraId="6574E980" w14:textId="3A9BC096" w:rsidR="00334943" w:rsidRDefault="003F5D41" w:rsidP="00B15E72">
      <w:pPr>
        <w:spacing w:after="20"/>
        <w:jc w:val="both"/>
        <w:rPr>
          <w:rFonts w:ascii="Arial" w:hAnsi="Arial" w:cs="Arial"/>
          <w:sz w:val="24"/>
        </w:rPr>
      </w:pPr>
      <w:r>
        <w:rPr>
          <w:rFonts w:ascii="Arial" w:hAnsi="Arial" w:cs="Arial"/>
          <w:sz w:val="24"/>
        </w:rPr>
        <w:tab/>
      </w:r>
      <w:commentRangeStart w:id="124"/>
      <w:r w:rsidR="00334943">
        <w:rPr>
          <w:rFonts w:ascii="Arial" w:hAnsi="Arial" w:cs="Arial"/>
          <w:sz w:val="24"/>
        </w:rPr>
        <w:t xml:space="preserve">Para usar y comunicarse con el conversor XADC, se desarrolló el código VHDL llamado </w:t>
      </w:r>
      <w:r w:rsidR="007A2592">
        <w:rPr>
          <w:rFonts w:ascii="Arial" w:hAnsi="Arial" w:cs="Arial"/>
          <w:sz w:val="24"/>
        </w:rPr>
        <w:t>CONTROL_XADC,</w:t>
      </w:r>
      <w:r w:rsidR="00334943">
        <w:rPr>
          <w:rFonts w:ascii="Arial" w:hAnsi="Arial" w:cs="Arial"/>
          <w:sz w:val="24"/>
        </w:rPr>
        <w:t xml:space="preserve"> y se </w:t>
      </w:r>
      <w:r w:rsidR="007A2592">
        <w:rPr>
          <w:rFonts w:ascii="Arial" w:hAnsi="Arial" w:cs="Arial"/>
          <w:sz w:val="24"/>
        </w:rPr>
        <w:t>incorporó, al</w:t>
      </w:r>
      <w:r w:rsidR="00334943">
        <w:rPr>
          <w:rFonts w:ascii="Arial" w:hAnsi="Arial" w:cs="Arial"/>
          <w:sz w:val="24"/>
        </w:rPr>
        <w:t xml:space="preserve"> igual que el conversor XADC</w:t>
      </w:r>
      <w:r w:rsidR="007A2592">
        <w:rPr>
          <w:rFonts w:ascii="Arial" w:hAnsi="Arial" w:cs="Arial"/>
          <w:sz w:val="24"/>
        </w:rPr>
        <w:t xml:space="preserve"> como IP.</w:t>
      </w:r>
      <w:r w:rsidR="00CD0122">
        <w:rPr>
          <w:rFonts w:ascii="Arial" w:hAnsi="Arial" w:cs="Arial"/>
          <w:sz w:val="24"/>
        </w:rPr>
        <w:t xml:space="preserve"> En el mismo se utilizó una máquina de estados que espera por la señal </w:t>
      </w:r>
      <w:r w:rsidR="00CD0122">
        <w:rPr>
          <w:rFonts w:ascii="Arial" w:hAnsi="Arial" w:cs="Arial"/>
          <w:i/>
          <w:sz w:val="24"/>
        </w:rPr>
        <w:t xml:space="preserve">EOC, </w:t>
      </w:r>
      <w:r w:rsidR="00CD0122">
        <w:rPr>
          <w:rFonts w:ascii="Arial" w:hAnsi="Arial" w:cs="Arial"/>
          <w:sz w:val="24"/>
        </w:rPr>
        <w:t>e inmediatamente después, escribe en el bus de datos del DRP que va a leer el dato convertido</w:t>
      </w:r>
      <w:commentRangeEnd w:id="124"/>
      <w:r w:rsidR="0027795C">
        <w:rPr>
          <w:rStyle w:val="Refdecomentario"/>
        </w:rPr>
        <w:commentReference w:id="124"/>
      </w:r>
      <w:r w:rsidR="00CD0122">
        <w:rPr>
          <w:rFonts w:ascii="Arial" w:hAnsi="Arial" w:cs="Arial"/>
          <w:sz w:val="24"/>
        </w:rPr>
        <w:t>. En ese momento se queda esperando a la señal DRDY, la cual indica que el dato solicitado se encuentra en el bus de datos. Para una mejor compresión del sistema se muestra en la</w:t>
      </w:r>
      <w:r w:rsidR="00E01E41">
        <w:rPr>
          <w:rFonts w:ascii="Arial" w:hAnsi="Arial" w:cs="Arial"/>
          <w:sz w:val="24"/>
        </w:rPr>
        <w:t xml:space="preserve"> </w:t>
      </w:r>
      <w:r w:rsidRPr="003F5D41">
        <w:rPr>
          <w:rFonts w:ascii="Arial" w:hAnsi="Arial" w:cs="Arial"/>
          <w:sz w:val="24"/>
          <w:szCs w:val="24"/>
        </w:rPr>
        <w:fldChar w:fldCharType="begin"/>
      </w:r>
      <w:r w:rsidRPr="003F5D41">
        <w:rPr>
          <w:rFonts w:ascii="Arial" w:hAnsi="Arial" w:cs="Arial"/>
          <w:sz w:val="24"/>
          <w:szCs w:val="24"/>
        </w:rPr>
        <w:instrText xml:space="preserve"> REF _Ref465618366 \h </w:instrText>
      </w:r>
      <w:r w:rsidRPr="003F5D41">
        <w:rPr>
          <w:rFonts w:ascii="Arial" w:hAnsi="Arial" w:cs="Arial"/>
          <w:sz w:val="24"/>
          <w:szCs w:val="24"/>
        </w:rPr>
      </w:r>
      <w:r w:rsidRPr="003F5D41">
        <w:rPr>
          <w:rFonts w:ascii="Arial" w:hAnsi="Arial" w:cs="Arial"/>
          <w:sz w:val="24"/>
          <w:szCs w:val="24"/>
        </w:rPr>
        <w:instrText xml:space="preserve"> \* MERGEFORMAT </w:instrText>
      </w:r>
      <w:r w:rsidRPr="003F5D41">
        <w:rPr>
          <w:rFonts w:ascii="Arial" w:hAnsi="Arial" w:cs="Arial"/>
          <w:sz w:val="24"/>
          <w:szCs w:val="24"/>
        </w:rPr>
        <w:fldChar w:fldCharType="separate"/>
      </w:r>
      <w:r w:rsidRPr="003F5D41">
        <w:rPr>
          <w:rFonts w:ascii="Arial" w:hAnsi="Arial" w:cs="Arial"/>
          <w:sz w:val="24"/>
          <w:szCs w:val="24"/>
        </w:rPr>
        <w:t xml:space="preserve">Figura </w:t>
      </w:r>
      <w:r w:rsidRPr="003F5D41">
        <w:rPr>
          <w:rFonts w:ascii="Arial" w:hAnsi="Arial" w:cs="Arial"/>
          <w:noProof/>
          <w:sz w:val="24"/>
          <w:szCs w:val="24"/>
        </w:rPr>
        <w:t>49</w:t>
      </w:r>
      <w:r w:rsidRPr="003F5D41">
        <w:rPr>
          <w:rFonts w:ascii="Arial" w:hAnsi="Arial" w:cs="Arial"/>
          <w:sz w:val="24"/>
          <w:szCs w:val="24"/>
        </w:rPr>
        <w:fldChar w:fldCharType="end"/>
      </w:r>
      <w:r>
        <w:rPr>
          <w:rFonts w:ascii="Arial" w:hAnsi="Arial" w:cs="Arial"/>
          <w:sz w:val="24"/>
          <w:szCs w:val="24"/>
        </w:rPr>
        <w:t xml:space="preserve"> el diagrama de estados de CONTROL_XADC y en la </w:t>
      </w:r>
      <w:r w:rsidR="00E01E41" w:rsidRPr="00506071">
        <w:rPr>
          <w:rFonts w:ascii="Arial" w:hAnsi="Arial" w:cs="Arial"/>
          <w:sz w:val="24"/>
          <w:szCs w:val="24"/>
        </w:rPr>
        <w:fldChar w:fldCharType="begin"/>
      </w:r>
      <w:r w:rsidR="00E01E41" w:rsidRPr="00506071">
        <w:rPr>
          <w:rFonts w:ascii="Arial" w:hAnsi="Arial" w:cs="Arial"/>
          <w:sz w:val="24"/>
          <w:szCs w:val="24"/>
        </w:rPr>
        <w:instrText xml:space="preserve"> REF _Ref463045671 \h  \* MERGEFORMAT </w:instrText>
      </w:r>
      <w:r w:rsidR="00E01E41" w:rsidRPr="00506071">
        <w:rPr>
          <w:rFonts w:ascii="Arial" w:hAnsi="Arial" w:cs="Arial"/>
          <w:sz w:val="24"/>
          <w:szCs w:val="24"/>
        </w:rPr>
      </w:r>
      <w:r w:rsidR="00E01E41" w:rsidRPr="00506071">
        <w:rPr>
          <w:rFonts w:ascii="Arial" w:hAnsi="Arial" w:cs="Arial"/>
          <w:sz w:val="24"/>
          <w:szCs w:val="24"/>
        </w:rPr>
        <w:fldChar w:fldCharType="separate"/>
      </w:r>
      <w:r w:rsidRPr="003F5D41">
        <w:rPr>
          <w:rFonts w:ascii="Arial" w:hAnsi="Arial" w:cs="Arial"/>
          <w:sz w:val="24"/>
          <w:szCs w:val="24"/>
        </w:rPr>
        <w:t xml:space="preserve">Figura </w:t>
      </w:r>
      <w:r w:rsidRPr="003F5D41">
        <w:rPr>
          <w:rFonts w:ascii="Arial" w:hAnsi="Arial" w:cs="Arial"/>
          <w:noProof/>
          <w:sz w:val="24"/>
          <w:szCs w:val="24"/>
        </w:rPr>
        <w:t>50</w:t>
      </w:r>
      <w:r w:rsidR="00E01E41" w:rsidRPr="00506071">
        <w:rPr>
          <w:rFonts w:ascii="Arial" w:hAnsi="Arial" w:cs="Arial"/>
          <w:sz w:val="24"/>
          <w:szCs w:val="24"/>
        </w:rPr>
        <w:fldChar w:fldCharType="end"/>
      </w:r>
      <w:r>
        <w:rPr>
          <w:rFonts w:ascii="Arial" w:hAnsi="Arial" w:cs="Arial"/>
          <w:sz w:val="24"/>
        </w:rPr>
        <w:t xml:space="preserve"> se observa</w:t>
      </w:r>
      <w:r w:rsidR="00CD0122">
        <w:rPr>
          <w:rFonts w:ascii="Arial" w:hAnsi="Arial" w:cs="Arial"/>
          <w:sz w:val="24"/>
        </w:rPr>
        <w:t xml:space="preserve"> el diagrama de tiempos para la conversión continua, y la lectura del dato convertido.</w:t>
      </w:r>
      <w:r w:rsidR="00E01E41">
        <w:rPr>
          <w:rFonts w:ascii="Arial" w:hAnsi="Arial" w:cs="Arial"/>
          <w:sz w:val="24"/>
        </w:rPr>
        <w:t xml:space="preserve"> El manual completo del XADC detalla lo aquí explicado y contiene toda la información necesaria para la configuración y utilización del mismo. Se puede obtener desde la página de Xilinx:</w:t>
      </w:r>
      <w:r w:rsidR="007F59AB">
        <w:rPr>
          <w:rFonts w:ascii="Arial" w:hAnsi="Arial" w:cs="Arial"/>
          <w:sz w:val="24"/>
        </w:rPr>
        <w:t xml:space="preserve"> </w:t>
      </w:r>
      <w:hyperlink r:id="rId72" w:history="1">
        <w:r w:rsidR="007F59AB" w:rsidRPr="007F59AB">
          <w:rPr>
            <w:rStyle w:val="Hipervnculo"/>
            <w:rFonts w:ascii="Arial" w:hAnsi="Arial" w:cs="Arial"/>
            <w:sz w:val="24"/>
          </w:rPr>
          <w:t>http://www.xilinx.com/products/intellectual-property/axi_xadc.html</w:t>
        </w:r>
      </w:hyperlink>
      <w:r w:rsidR="007F59AB">
        <w:rPr>
          <w:rFonts w:ascii="Arial" w:hAnsi="Arial" w:cs="Arial"/>
          <w:sz w:val="24"/>
        </w:rPr>
        <w:t>.</w:t>
      </w:r>
    </w:p>
    <w:p w14:paraId="492E0FFF" w14:textId="77777777" w:rsidR="003F5D41" w:rsidRDefault="003F5D41" w:rsidP="003F5D41">
      <w:pPr>
        <w:keepNext/>
        <w:spacing w:after="20"/>
        <w:jc w:val="both"/>
      </w:pPr>
      <w:r>
        <w:rPr>
          <w:noProof/>
          <w:lang w:val="es-ES" w:eastAsia="es-ES"/>
        </w:rPr>
        <w:lastRenderedPageBreak/>
        <w:drawing>
          <wp:inline distT="0" distB="0" distL="0" distR="0" wp14:anchorId="76288414" wp14:editId="58C2DC2C">
            <wp:extent cx="6120130" cy="57708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770880"/>
                    </a:xfrm>
                    <a:prstGeom prst="rect">
                      <a:avLst/>
                    </a:prstGeom>
                  </pic:spPr>
                </pic:pic>
              </a:graphicData>
            </a:graphic>
          </wp:inline>
        </w:drawing>
      </w:r>
    </w:p>
    <w:p w14:paraId="512EAF36" w14:textId="4FAA731D" w:rsidR="00E01E41" w:rsidRDefault="003F5D41" w:rsidP="003F5D41">
      <w:pPr>
        <w:pStyle w:val="Descripcin"/>
        <w:jc w:val="center"/>
        <w:rPr>
          <w:rFonts w:ascii="Arial" w:hAnsi="Arial" w:cs="Arial"/>
          <w:sz w:val="24"/>
        </w:rPr>
      </w:pPr>
      <w:bookmarkStart w:id="125" w:name="_Ref465618366"/>
      <w:r>
        <w:t xml:space="preserve">Figura </w:t>
      </w:r>
      <w:r>
        <w:fldChar w:fldCharType="begin"/>
      </w:r>
      <w:r>
        <w:instrText xml:space="preserve"> SEQ Figura \* ARABIC </w:instrText>
      </w:r>
      <w:r>
        <w:fldChar w:fldCharType="separate"/>
      </w:r>
      <w:r>
        <w:rPr>
          <w:noProof/>
        </w:rPr>
        <w:t>49</w:t>
      </w:r>
      <w:r>
        <w:fldChar w:fldCharType="end"/>
      </w:r>
      <w:bookmarkEnd w:id="125"/>
      <w:r>
        <w:t>: Diagrama de estados de Control XADC</w:t>
      </w:r>
    </w:p>
    <w:p w14:paraId="07049C83" w14:textId="77777777" w:rsidR="00CD0122" w:rsidRDefault="00CD0122" w:rsidP="00CD0122">
      <w:pPr>
        <w:keepNext/>
        <w:spacing w:after="20"/>
        <w:jc w:val="center"/>
      </w:pPr>
      <w:r>
        <w:rPr>
          <w:noProof/>
          <w:lang w:val="es-ES" w:eastAsia="es-ES"/>
        </w:rPr>
        <w:drawing>
          <wp:inline distT="0" distB="0" distL="0" distR="0" wp14:anchorId="26BEF83B" wp14:editId="0745B306">
            <wp:extent cx="3867150" cy="259099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3251" cy="2615179"/>
                    </a:xfrm>
                    <a:prstGeom prst="rect">
                      <a:avLst/>
                    </a:prstGeom>
                  </pic:spPr>
                </pic:pic>
              </a:graphicData>
            </a:graphic>
          </wp:inline>
        </w:drawing>
      </w:r>
    </w:p>
    <w:p w14:paraId="56F504A9" w14:textId="77777777" w:rsidR="00CD0122" w:rsidRDefault="00CD0122" w:rsidP="00CD0122">
      <w:pPr>
        <w:pStyle w:val="Descripcin"/>
        <w:jc w:val="center"/>
      </w:pPr>
      <w:bookmarkStart w:id="126" w:name="_Ref463045671"/>
      <w:bookmarkStart w:id="127" w:name="_Toc465465605"/>
      <w:r>
        <w:t xml:space="preserve">Figura </w:t>
      </w:r>
      <w:r>
        <w:fldChar w:fldCharType="begin"/>
      </w:r>
      <w:r>
        <w:instrText xml:space="preserve"> SEQ Figura \* ARABIC </w:instrText>
      </w:r>
      <w:r>
        <w:fldChar w:fldCharType="separate"/>
      </w:r>
      <w:r w:rsidR="003F5D41">
        <w:rPr>
          <w:noProof/>
        </w:rPr>
        <w:t>50</w:t>
      </w:r>
      <w:r>
        <w:fldChar w:fldCharType="end"/>
      </w:r>
      <w:bookmarkEnd w:id="126"/>
      <w:r>
        <w:t>: Diagrama de tiempos para conversión continua del XADC</w:t>
      </w:r>
      <w:bookmarkEnd w:id="127"/>
    </w:p>
    <w:p w14:paraId="10C0B4A5" w14:textId="77777777" w:rsidR="007F59AB" w:rsidRPr="007F59AB" w:rsidRDefault="007F59AB" w:rsidP="007F59AB">
      <w:pPr>
        <w:spacing w:after="20"/>
        <w:rPr>
          <w:rFonts w:ascii="Arial" w:hAnsi="Arial" w:cs="Arial"/>
          <w:sz w:val="24"/>
          <w:szCs w:val="24"/>
        </w:rPr>
      </w:pPr>
      <w:r>
        <w:rPr>
          <w:rFonts w:ascii="Arial" w:hAnsi="Arial" w:cs="Arial"/>
          <w:sz w:val="24"/>
          <w:szCs w:val="24"/>
        </w:rPr>
        <w:lastRenderedPageBreak/>
        <w:tab/>
      </w:r>
      <w:r w:rsidR="00CE45C3">
        <w:rPr>
          <w:rFonts w:ascii="Arial" w:hAnsi="Arial" w:cs="Arial"/>
          <w:sz w:val="24"/>
          <w:szCs w:val="24"/>
        </w:rPr>
        <w:t xml:space="preserve">Con el conversor XADC integrado junto con el sistema se obtiene el diagrama en bloques de la </w:t>
      </w:r>
      <w:r w:rsidR="00CE45C3" w:rsidRPr="00506071">
        <w:rPr>
          <w:rFonts w:ascii="Arial" w:hAnsi="Arial" w:cs="Arial"/>
          <w:sz w:val="24"/>
          <w:szCs w:val="24"/>
        </w:rPr>
        <w:fldChar w:fldCharType="begin"/>
      </w:r>
      <w:r w:rsidR="00CE45C3" w:rsidRPr="00506071">
        <w:rPr>
          <w:rFonts w:ascii="Arial" w:hAnsi="Arial" w:cs="Arial"/>
          <w:sz w:val="24"/>
          <w:szCs w:val="24"/>
        </w:rPr>
        <w:instrText xml:space="preserve"> REF _Ref463046005 \h  \* MERGEFORMAT </w:instrText>
      </w:r>
      <w:r w:rsidR="00CE45C3" w:rsidRPr="00506071">
        <w:rPr>
          <w:rFonts w:ascii="Arial" w:hAnsi="Arial" w:cs="Arial"/>
          <w:sz w:val="24"/>
          <w:szCs w:val="24"/>
        </w:rPr>
      </w:r>
      <w:r w:rsidR="00CE45C3" w:rsidRPr="00506071">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51</w:t>
      </w:r>
      <w:r w:rsidR="00CE45C3" w:rsidRPr="00506071">
        <w:rPr>
          <w:rFonts w:ascii="Arial" w:hAnsi="Arial" w:cs="Arial"/>
          <w:sz w:val="24"/>
          <w:szCs w:val="24"/>
        </w:rPr>
        <w:fldChar w:fldCharType="end"/>
      </w:r>
      <w:r w:rsidR="00CE45C3">
        <w:rPr>
          <w:rFonts w:ascii="Arial" w:hAnsi="Arial" w:cs="Arial"/>
          <w:b/>
          <w:sz w:val="24"/>
          <w:szCs w:val="24"/>
        </w:rPr>
        <w:t xml:space="preserve">. </w:t>
      </w:r>
      <w:r w:rsidR="00CE45C3">
        <w:rPr>
          <w:rFonts w:ascii="Arial" w:hAnsi="Arial" w:cs="Arial"/>
          <w:sz w:val="24"/>
          <w:szCs w:val="24"/>
        </w:rPr>
        <w:t>En el siguiente capítulo se muestran las pruebas del sistema y los resultados obtenidos.</w:t>
      </w:r>
    </w:p>
    <w:p w14:paraId="4BDECAF9" w14:textId="77777777" w:rsidR="00010F3B" w:rsidRDefault="00010F3B" w:rsidP="00010F3B">
      <w:pPr>
        <w:keepNext/>
        <w:spacing w:after="20"/>
        <w:jc w:val="center"/>
      </w:pPr>
      <w:r>
        <w:rPr>
          <w:rFonts w:ascii="Arial" w:hAnsi="Arial" w:cs="Arial"/>
          <w:noProof/>
          <w:sz w:val="24"/>
          <w:lang w:val="es-ES" w:eastAsia="es-ES"/>
        </w:rPr>
        <w:drawing>
          <wp:inline distT="0" distB="0" distL="0" distR="0" wp14:anchorId="17F19A84" wp14:editId="2AC1694F">
            <wp:extent cx="7837244" cy="2578549"/>
            <wp:effectExtent l="635"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7913063" cy="2603494"/>
                    </a:xfrm>
                    <a:prstGeom prst="rect">
                      <a:avLst/>
                    </a:prstGeom>
                    <a:noFill/>
                    <a:ln>
                      <a:noFill/>
                    </a:ln>
                  </pic:spPr>
                </pic:pic>
              </a:graphicData>
            </a:graphic>
          </wp:inline>
        </w:drawing>
      </w:r>
    </w:p>
    <w:p w14:paraId="3D1D92AA" w14:textId="77777777" w:rsidR="006A5611" w:rsidRDefault="00010F3B" w:rsidP="007F59AB">
      <w:pPr>
        <w:pStyle w:val="Descripcin"/>
        <w:jc w:val="center"/>
      </w:pPr>
      <w:bookmarkStart w:id="128" w:name="_Ref463046005"/>
      <w:bookmarkStart w:id="129" w:name="_Toc465465606"/>
      <w:r>
        <w:t xml:space="preserve">Figura </w:t>
      </w:r>
      <w:r>
        <w:fldChar w:fldCharType="begin"/>
      </w:r>
      <w:r>
        <w:instrText xml:space="preserve"> SEQ Figura \* ARABIC </w:instrText>
      </w:r>
      <w:r>
        <w:fldChar w:fldCharType="separate"/>
      </w:r>
      <w:r w:rsidR="003F5D41">
        <w:rPr>
          <w:noProof/>
        </w:rPr>
        <w:t>51</w:t>
      </w:r>
      <w:r>
        <w:fldChar w:fldCharType="end"/>
      </w:r>
      <w:bookmarkEnd w:id="128"/>
      <w:r>
        <w:t>: Sistema completo con conversor XADC</w:t>
      </w:r>
      <w:bookmarkEnd w:id="129"/>
    </w:p>
    <w:p w14:paraId="3290664A" w14:textId="77777777" w:rsidR="0069451F" w:rsidRDefault="0069451F" w:rsidP="00CE45C3">
      <w:pPr>
        <w:sectPr w:rsidR="0069451F" w:rsidSect="004B4B45">
          <w:headerReference w:type="default" r:id="rId76"/>
          <w:footerReference w:type="default" r:id="rId77"/>
          <w:headerReference w:type="first" r:id="rId78"/>
          <w:footerReference w:type="first" r:id="rId79"/>
          <w:pgSz w:w="11906" w:h="16838"/>
          <w:pgMar w:top="1418" w:right="1134" w:bottom="1418" w:left="1134" w:header="709" w:footer="709" w:gutter="0"/>
          <w:cols w:space="708"/>
          <w:titlePg/>
          <w:docGrid w:linePitch="360"/>
        </w:sectPr>
      </w:pPr>
    </w:p>
    <w:p w14:paraId="68B0F940" w14:textId="30260489" w:rsidR="0069451F" w:rsidRPr="00390F79" w:rsidRDefault="0069451F" w:rsidP="00350A7D">
      <w:pPr>
        <w:pStyle w:val="Descripcin"/>
        <w:outlineLvl w:val="1"/>
        <w:rPr>
          <w:rFonts w:ascii="Arial" w:hAnsi="Arial" w:cs="Arial"/>
          <w:b/>
          <w:i w:val="0"/>
          <w:color w:val="000000" w:themeColor="text1"/>
          <w:sz w:val="32"/>
        </w:rPr>
      </w:pPr>
      <w:bookmarkStart w:id="130" w:name="_Toc465621249"/>
      <w:r>
        <w:rPr>
          <w:rFonts w:ascii="Arial" w:hAnsi="Arial" w:cs="Arial"/>
          <w:b/>
          <w:i w:val="0"/>
          <w:color w:val="000000" w:themeColor="text1"/>
          <w:sz w:val="32"/>
        </w:rPr>
        <w:lastRenderedPageBreak/>
        <w:t>Capítulo 5: Prueba del sistema y resultados obtenidos</w:t>
      </w:r>
      <w:bookmarkEnd w:id="130"/>
    </w:p>
    <w:p w14:paraId="6856FA51" w14:textId="77777777" w:rsidR="0069451F" w:rsidRDefault="0069451F" w:rsidP="0069451F">
      <w:pPr>
        <w:spacing w:after="20"/>
        <w:rPr>
          <w:rFonts w:ascii="Arial" w:hAnsi="Arial" w:cs="Arial"/>
          <w:sz w:val="24"/>
        </w:rPr>
      </w:pPr>
      <w:r>
        <w:rPr>
          <w:rFonts w:ascii="Arial" w:hAnsi="Arial" w:cs="Arial"/>
          <w:sz w:val="24"/>
        </w:rPr>
        <w:tab/>
      </w:r>
    </w:p>
    <w:p w14:paraId="6BCDEF1B" w14:textId="57307DC6" w:rsidR="0069451F" w:rsidRDefault="0069451F" w:rsidP="0069451F">
      <w:pPr>
        <w:spacing w:after="20"/>
        <w:jc w:val="both"/>
        <w:rPr>
          <w:rFonts w:ascii="Arial" w:hAnsi="Arial" w:cs="Arial"/>
          <w:sz w:val="24"/>
        </w:rPr>
      </w:pPr>
      <w:r>
        <w:rPr>
          <w:rFonts w:ascii="Arial" w:hAnsi="Arial" w:cs="Arial"/>
          <w:sz w:val="24"/>
        </w:rPr>
        <w:tab/>
        <w:t>Una vez obtenido el sistema completo como se mostró en el capítulo anterior, se programó la placa ZedBoard con el conversor XADC. Se vinculó la placa con el kit EZ USB FX3 mediante la FMC, se conectó el cable USB 3.0 a la PC y se probó todo el sistema completo como se muestra en la</w:t>
      </w:r>
      <w:r w:rsidR="00507D85">
        <w:rPr>
          <w:rFonts w:ascii="Arial" w:hAnsi="Arial" w:cs="Arial"/>
          <w:sz w:val="24"/>
        </w:rPr>
        <w:t xml:space="preserve"> </w:t>
      </w:r>
      <w:r w:rsidR="00507D85" w:rsidRPr="00507D85">
        <w:rPr>
          <w:rFonts w:ascii="Arial" w:hAnsi="Arial" w:cs="Arial"/>
          <w:sz w:val="24"/>
          <w:szCs w:val="24"/>
        </w:rPr>
        <w:fldChar w:fldCharType="begin"/>
      </w:r>
      <w:r w:rsidR="00507D85" w:rsidRPr="00507D85">
        <w:rPr>
          <w:rFonts w:ascii="Arial" w:hAnsi="Arial" w:cs="Arial"/>
          <w:sz w:val="24"/>
          <w:szCs w:val="24"/>
        </w:rPr>
        <w:instrText xml:space="preserve"> REF _Ref465460330 \h  \* MERGEFORMAT </w:instrText>
      </w:r>
      <w:r w:rsidR="00507D85" w:rsidRPr="00507D85">
        <w:rPr>
          <w:rFonts w:ascii="Arial" w:hAnsi="Arial" w:cs="Arial"/>
          <w:sz w:val="24"/>
          <w:szCs w:val="24"/>
        </w:rPr>
      </w:r>
      <w:r w:rsidR="00507D85" w:rsidRPr="00507D85">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52</w:t>
      </w:r>
      <w:r w:rsidR="00507D85" w:rsidRPr="00507D85">
        <w:rPr>
          <w:rFonts w:ascii="Arial" w:hAnsi="Arial" w:cs="Arial"/>
          <w:sz w:val="24"/>
          <w:szCs w:val="24"/>
        </w:rPr>
        <w:fldChar w:fldCharType="end"/>
      </w:r>
      <w:r>
        <w:rPr>
          <w:rFonts w:ascii="Arial" w:hAnsi="Arial" w:cs="Arial"/>
          <w:sz w:val="24"/>
        </w:rPr>
        <w:t xml:space="preserve">. </w:t>
      </w:r>
    </w:p>
    <w:p w14:paraId="565ADE69" w14:textId="77777777" w:rsidR="0069451F" w:rsidRDefault="0069451F" w:rsidP="0069451F">
      <w:pPr>
        <w:spacing w:after="20"/>
        <w:rPr>
          <w:rFonts w:ascii="Arial" w:hAnsi="Arial" w:cs="Arial"/>
          <w:sz w:val="24"/>
        </w:rPr>
      </w:pPr>
    </w:p>
    <w:p w14:paraId="771348DE" w14:textId="77777777" w:rsidR="0069451F" w:rsidRDefault="0069451F" w:rsidP="0069451F">
      <w:pPr>
        <w:spacing w:after="20"/>
        <w:rPr>
          <w:rFonts w:ascii="Arial" w:hAnsi="Arial" w:cs="Arial"/>
          <w:sz w:val="24"/>
        </w:rPr>
      </w:pPr>
    </w:p>
    <w:p w14:paraId="39DF6DFA" w14:textId="77777777" w:rsidR="0069451F" w:rsidRDefault="0069451F" w:rsidP="0069451F">
      <w:pPr>
        <w:keepNext/>
        <w:spacing w:after="20"/>
        <w:jc w:val="center"/>
      </w:pPr>
      <w:r w:rsidRPr="00164424">
        <w:rPr>
          <w:rFonts w:ascii="Arial" w:hAnsi="Arial" w:cs="Arial"/>
          <w:noProof/>
          <w:sz w:val="24"/>
          <w:lang w:val="es-ES" w:eastAsia="es-ES"/>
        </w:rPr>
        <w:drawing>
          <wp:inline distT="0" distB="0" distL="0" distR="0" wp14:anchorId="58F1CDBF" wp14:editId="4F6EEE41">
            <wp:extent cx="5657850" cy="3181776"/>
            <wp:effectExtent l="0" t="0" r="0" b="0"/>
            <wp:docPr id="28" name="Imagen 28" descr="D:\Bajados\PROYECTO FINAL Y FPGA\Imagenes Informe\IMG_20161001_155425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jados\PROYECTO FINAL Y FPGA\Imagenes Informe\IMG_20161001_15542587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58828" cy="3182326"/>
                    </a:xfrm>
                    <a:prstGeom prst="rect">
                      <a:avLst/>
                    </a:prstGeom>
                    <a:noFill/>
                    <a:ln>
                      <a:noFill/>
                    </a:ln>
                  </pic:spPr>
                </pic:pic>
              </a:graphicData>
            </a:graphic>
          </wp:inline>
        </w:drawing>
      </w:r>
    </w:p>
    <w:p w14:paraId="4B8AD714" w14:textId="77777777" w:rsidR="0069451F" w:rsidRDefault="0069451F" w:rsidP="0069451F">
      <w:pPr>
        <w:pStyle w:val="Descripcin"/>
        <w:jc w:val="center"/>
        <w:rPr>
          <w:rFonts w:ascii="Arial" w:hAnsi="Arial" w:cs="Arial"/>
          <w:sz w:val="24"/>
        </w:rPr>
      </w:pPr>
      <w:bookmarkStart w:id="131" w:name="_Ref465460330"/>
      <w:bookmarkStart w:id="132" w:name="_Toc465465607"/>
      <w:r>
        <w:t xml:space="preserve">Figura </w:t>
      </w:r>
      <w:r>
        <w:fldChar w:fldCharType="begin"/>
      </w:r>
      <w:r>
        <w:instrText xml:space="preserve"> SEQ Figura \* ARABIC </w:instrText>
      </w:r>
      <w:r>
        <w:fldChar w:fldCharType="separate"/>
      </w:r>
      <w:r w:rsidR="003F5D41">
        <w:rPr>
          <w:noProof/>
        </w:rPr>
        <w:t>52</w:t>
      </w:r>
      <w:r>
        <w:fldChar w:fldCharType="end"/>
      </w:r>
      <w:bookmarkEnd w:id="131"/>
      <w:r>
        <w:t>: Sistema completo conectado</w:t>
      </w:r>
      <w:bookmarkEnd w:id="132"/>
    </w:p>
    <w:p w14:paraId="2869EA24" w14:textId="77777777" w:rsidR="0069451F" w:rsidRDefault="0069451F" w:rsidP="0069451F">
      <w:pPr>
        <w:spacing w:after="20"/>
        <w:rPr>
          <w:rFonts w:ascii="Arial" w:hAnsi="Arial" w:cs="Arial"/>
          <w:sz w:val="24"/>
        </w:rPr>
      </w:pPr>
    </w:p>
    <w:p w14:paraId="024832AF" w14:textId="2D1DBB33" w:rsidR="0069451F" w:rsidRPr="0046107A" w:rsidRDefault="0069451F" w:rsidP="0069451F">
      <w:pPr>
        <w:spacing w:after="20"/>
        <w:jc w:val="both"/>
        <w:rPr>
          <w:rFonts w:ascii="Arial" w:hAnsi="Arial" w:cs="Arial"/>
          <w:sz w:val="24"/>
        </w:rPr>
      </w:pPr>
      <w:r>
        <w:rPr>
          <w:rFonts w:ascii="Arial" w:hAnsi="Arial" w:cs="Arial"/>
          <w:sz w:val="24"/>
        </w:rPr>
        <w:t xml:space="preserve">Al ejecutar el programa de VS2010 “Tesis Osciloscopio”, utilizando como entrada al conversor una onda </w:t>
      </w:r>
      <w:proofErr w:type="spellStart"/>
      <w:r>
        <w:rPr>
          <w:rFonts w:ascii="Arial" w:hAnsi="Arial" w:cs="Arial"/>
          <w:sz w:val="24"/>
        </w:rPr>
        <w:t>senoidal</w:t>
      </w:r>
      <w:proofErr w:type="spellEnd"/>
      <w:r>
        <w:rPr>
          <w:rFonts w:ascii="Arial" w:hAnsi="Arial" w:cs="Arial"/>
          <w:sz w:val="24"/>
        </w:rPr>
        <w:t xml:space="preserve"> de 100Hz de 1Vpp, se logró obtener la gráfica mostrada en la </w:t>
      </w:r>
      <w:r w:rsidRPr="00507D85">
        <w:rPr>
          <w:rFonts w:ascii="Arial" w:hAnsi="Arial" w:cs="Arial"/>
          <w:sz w:val="24"/>
          <w:szCs w:val="24"/>
        </w:rPr>
        <w:fldChar w:fldCharType="begin"/>
      </w:r>
      <w:r w:rsidRPr="00507D85">
        <w:rPr>
          <w:rFonts w:ascii="Arial" w:hAnsi="Arial" w:cs="Arial"/>
          <w:sz w:val="24"/>
          <w:szCs w:val="24"/>
        </w:rPr>
        <w:instrText xml:space="preserve"> REF _Ref463108099 \h  \* MERGEFORMAT </w:instrText>
      </w:r>
      <w:r w:rsidRPr="00507D85">
        <w:rPr>
          <w:rFonts w:ascii="Arial" w:hAnsi="Arial" w:cs="Arial"/>
          <w:sz w:val="24"/>
          <w:szCs w:val="24"/>
        </w:rPr>
      </w:r>
      <w:r w:rsidRPr="00507D85">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53</w:t>
      </w:r>
      <w:r w:rsidRPr="00507D85">
        <w:rPr>
          <w:rFonts w:ascii="Arial" w:hAnsi="Arial" w:cs="Arial"/>
          <w:sz w:val="24"/>
          <w:szCs w:val="24"/>
        </w:rPr>
        <w:fldChar w:fldCharType="end"/>
      </w:r>
      <w:r>
        <w:rPr>
          <w:rFonts w:ascii="Arial" w:hAnsi="Arial" w:cs="Arial"/>
          <w:sz w:val="24"/>
        </w:rPr>
        <w:t>. Modificando las selecciones de “</w:t>
      </w:r>
      <w:r w:rsidRPr="00164424">
        <w:rPr>
          <w:rFonts w:ascii="Arial" w:hAnsi="Arial" w:cs="Arial"/>
          <w:i/>
          <w:sz w:val="24"/>
        </w:rPr>
        <w:t>Ventana de Tiempo</w:t>
      </w:r>
      <w:r>
        <w:rPr>
          <w:rFonts w:ascii="Arial" w:hAnsi="Arial" w:cs="Arial"/>
          <w:sz w:val="24"/>
        </w:rPr>
        <w:t>” y “</w:t>
      </w:r>
      <w:r w:rsidRPr="00164424">
        <w:rPr>
          <w:rFonts w:ascii="Arial" w:hAnsi="Arial" w:cs="Arial"/>
          <w:i/>
          <w:sz w:val="24"/>
        </w:rPr>
        <w:t xml:space="preserve">Volts </w:t>
      </w:r>
      <w:proofErr w:type="spellStart"/>
      <w:r w:rsidRPr="00164424">
        <w:rPr>
          <w:rFonts w:ascii="Arial" w:hAnsi="Arial" w:cs="Arial"/>
          <w:i/>
          <w:sz w:val="24"/>
        </w:rPr>
        <w:t>Division</w:t>
      </w:r>
      <w:proofErr w:type="spellEnd"/>
      <w:r>
        <w:rPr>
          <w:rFonts w:ascii="Arial" w:hAnsi="Arial" w:cs="Arial"/>
          <w:sz w:val="24"/>
        </w:rPr>
        <w:t xml:space="preserve">” se fueron obteniendo la </w:t>
      </w:r>
      <w:r w:rsidRPr="00507D85">
        <w:rPr>
          <w:rFonts w:ascii="Arial" w:hAnsi="Arial" w:cs="Arial"/>
          <w:sz w:val="24"/>
          <w:szCs w:val="24"/>
        </w:rPr>
        <w:fldChar w:fldCharType="begin"/>
      </w:r>
      <w:r w:rsidRPr="00507D85">
        <w:rPr>
          <w:rFonts w:ascii="Arial" w:hAnsi="Arial" w:cs="Arial"/>
          <w:sz w:val="24"/>
          <w:szCs w:val="24"/>
        </w:rPr>
        <w:instrText xml:space="preserve"> REF _Ref463108144 \h  \* MERGEFORMAT </w:instrText>
      </w:r>
      <w:r w:rsidRPr="00507D85">
        <w:rPr>
          <w:rFonts w:ascii="Arial" w:hAnsi="Arial" w:cs="Arial"/>
          <w:sz w:val="24"/>
          <w:szCs w:val="24"/>
        </w:rPr>
      </w:r>
      <w:r w:rsidRPr="00507D85">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54</w:t>
      </w:r>
      <w:r w:rsidRPr="00507D85">
        <w:rPr>
          <w:rFonts w:ascii="Arial" w:hAnsi="Arial" w:cs="Arial"/>
          <w:sz w:val="24"/>
          <w:szCs w:val="24"/>
        </w:rPr>
        <w:fldChar w:fldCharType="end"/>
      </w:r>
      <w:r w:rsidRPr="00507D85">
        <w:rPr>
          <w:rFonts w:ascii="Arial" w:hAnsi="Arial" w:cs="Arial"/>
          <w:sz w:val="24"/>
          <w:szCs w:val="24"/>
        </w:rPr>
        <w:t xml:space="preserve"> y </w:t>
      </w:r>
      <w:r w:rsidRPr="00507D85">
        <w:rPr>
          <w:rFonts w:ascii="Arial" w:hAnsi="Arial" w:cs="Arial"/>
          <w:sz w:val="24"/>
          <w:szCs w:val="24"/>
        </w:rPr>
        <w:fldChar w:fldCharType="begin"/>
      </w:r>
      <w:r w:rsidRPr="00507D85">
        <w:rPr>
          <w:rFonts w:ascii="Arial" w:hAnsi="Arial" w:cs="Arial"/>
          <w:sz w:val="24"/>
          <w:szCs w:val="24"/>
        </w:rPr>
        <w:instrText xml:space="preserve"> REF _Ref463108145 \h  \* MERGEFORMAT </w:instrText>
      </w:r>
      <w:r w:rsidRPr="00507D85">
        <w:rPr>
          <w:rFonts w:ascii="Arial" w:hAnsi="Arial" w:cs="Arial"/>
          <w:sz w:val="24"/>
          <w:szCs w:val="24"/>
        </w:rPr>
      </w:r>
      <w:r w:rsidRPr="00507D85">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55</w:t>
      </w:r>
      <w:r w:rsidRPr="00507D85">
        <w:rPr>
          <w:rFonts w:ascii="Arial" w:hAnsi="Arial" w:cs="Arial"/>
          <w:sz w:val="24"/>
          <w:szCs w:val="24"/>
        </w:rPr>
        <w:fldChar w:fldCharType="end"/>
      </w:r>
      <w:r>
        <w:rPr>
          <w:rFonts w:ascii="Arial" w:hAnsi="Arial" w:cs="Arial"/>
          <w:sz w:val="24"/>
        </w:rPr>
        <w:t>. En las mismas se puede observar que si bien la gráfica se obtiene bastante fiel a la onda real, existe una forma deformaciones a lo largo de la misma, y si aumentamos la frecuencia de la señal de entrada de 100Hz a 1Khz se obtiene la</w:t>
      </w:r>
      <w:r w:rsidR="00433213">
        <w:rPr>
          <w:rFonts w:ascii="Arial" w:hAnsi="Arial" w:cs="Arial"/>
          <w:b/>
          <w:sz w:val="24"/>
        </w:rPr>
        <w:t xml:space="preserve"> </w:t>
      </w:r>
      <w:r w:rsidR="00433213" w:rsidRPr="00507D85">
        <w:rPr>
          <w:rFonts w:ascii="Arial" w:hAnsi="Arial" w:cs="Arial"/>
          <w:sz w:val="24"/>
          <w:szCs w:val="24"/>
        </w:rPr>
        <w:fldChar w:fldCharType="begin"/>
      </w:r>
      <w:r w:rsidR="00433213" w:rsidRPr="00507D85">
        <w:rPr>
          <w:rFonts w:ascii="Arial" w:hAnsi="Arial" w:cs="Arial"/>
          <w:sz w:val="24"/>
          <w:szCs w:val="24"/>
        </w:rPr>
        <w:instrText xml:space="preserve"> REF _Ref463108204 \h  \* MERGEFORMAT </w:instrText>
      </w:r>
      <w:r w:rsidR="00433213" w:rsidRPr="00507D85">
        <w:rPr>
          <w:rFonts w:ascii="Arial" w:hAnsi="Arial" w:cs="Arial"/>
          <w:sz w:val="24"/>
          <w:szCs w:val="24"/>
        </w:rPr>
      </w:r>
      <w:r w:rsidR="00433213" w:rsidRPr="00507D85">
        <w:rPr>
          <w:rFonts w:ascii="Arial" w:hAnsi="Arial" w:cs="Arial"/>
          <w:sz w:val="24"/>
          <w:szCs w:val="24"/>
        </w:rPr>
        <w:fldChar w:fldCharType="separate"/>
      </w:r>
      <w:r w:rsidR="003F5D41" w:rsidRPr="003F5D41">
        <w:rPr>
          <w:rFonts w:ascii="Arial" w:hAnsi="Arial" w:cs="Arial"/>
          <w:sz w:val="24"/>
          <w:szCs w:val="24"/>
        </w:rPr>
        <w:t xml:space="preserve">Figura </w:t>
      </w:r>
      <w:r w:rsidR="003F5D41" w:rsidRPr="003F5D41">
        <w:rPr>
          <w:rFonts w:ascii="Arial" w:hAnsi="Arial" w:cs="Arial"/>
          <w:noProof/>
          <w:sz w:val="24"/>
          <w:szCs w:val="24"/>
        </w:rPr>
        <w:t>56</w:t>
      </w:r>
      <w:r w:rsidR="00433213" w:rsidRPr="00507D85">
        <w:rPr>
          <w:rFonts w:ascii="Arial" w:hAnsi="Arial" w:cs="Arial"/>
          <w:sz w:val="24"/>
          <w:szCs w:val="24"/>
        </w:rPr>
        <w:fldChar w:fldCharType="end"/>
      </w:r>
      <w:r>
        <w:rPr>
          <w:rFonts w:ascii="Arial" w:hAnsi="Arial" w:cs="Arial"/>
          <w:b/>
          <w:sz w:val="24"/>
        </w:rPr>
        <w:t xml:space="preserve">. </w:t>
      </w:r>
      <w:r>
        <w:rPr>
          <w:rFonts w:ascii="Arial" w:hAnsi="Arial" w:cs="Arial"/>
          <w:sz w:val="24"/>
        </w:rPr>
        <w:t xml:space="preserve">Como se observa en la misma, la forma de onda graficada se distorsiona. Buscando el problema se encontró que el conversor ADC en todos los ejemplos de Xilinxs, apunta a controlar temperaturas y tensiones tanto de sus sensores internos, como de señales externas, es decir señales “lentas”. Es por eso que se asume que al aumentar la velocidad de las señales, se generan problemas de distorsión. Se intentó solucionar el problema implementando un </w:t>
      </w:r>
      <w:proofErr w:type="spellStart"/>
      <w:r>
        <w:rPr>
          <w:rFonts w:ascii="Arial" w:hAnsi="Arial" w:cs="Arial"/>
          <w:sz w:val="24"/>
        </w:rPr>
        <w:t>promediador</w:t>
      </w:r>
      <w:proofErr w:type="spellEnd"/>
      <w:r>
        <w:rPr>
          <w:rFonts w:ascii="Arial" w:hAnsi="Arial" w:cs="Arial"/>
          <w:sz w:val="24"/>
        </w:rPr>
        <w:t xml:space="preserve"> que el mismo XADC incluye pero no se obtuvo mejores resultados. Como mejora a futuro del proyecto, se recomienda cambiar el conversor por uno que pueda tener un mejor rendimiento.</w:t>
      </w:r>
    </w:p>
    <w:p w14:paraId="26CD219E" w14:textId="77777777" w:rsidR="0069451F" w:rsidRDefault="0069451F" w:rsidP="0069451F">
      <w:pPr>
        <w:spacing w:after="20"/>
        <w:rPr>
          <w:rFonts w:ascii="Arial" w:hAnsi="Arial" w:cs="Arial"/>
          <w:sz w:val="24"/>
        </w:rPr>
      </w:pPr>
    </w:p>
    <w:p w14:paraId="268F6D2A" w14:textId="77777777" w:rsidR="0069451F" w:rsidRDefault="0069451F" w:rsidP="0069451F">
      <w:pPr>
        <w:spacing w:after="20"/>
        <w:rPr>
          <w:rFonts w:ascii="Arial" w:hAnsi="Arial" w:cs="Arial"/>
          <w:sz w:val="24"/>
        </w:rPr>
      </w:pPr>
    </w:p>
    <w:p w14:paraId="675BA8AA" w14:textId="77777777" w:rsidR="0069451F" w:rsidRDefault="0069451F" w:rsidP="0069451F">
      <w:pPr>
        <w:keepNext/>
        <w:spacing w:after="20"/>
        <w:jc w:val="center"/>
      </w:pPr>
      <w:r w:rsidRPr="00417077">
        <w:rPr>
          <w:rFonts w:ascii="Arial" w:hAnsi="Arial" w:cs="Arial"/>
          <w:noProof/>
          <w:sz w:val="24"/>
          <w:lang w:val="es-ES" w:eastAsia="es-ES"/>
        </w:rPr>
        <w:lastRenderedPageBreak/>
        <w:drawing>
          <wp:inline distT="0" distB="0" distL="0" distR="0" wp14:anchorId="6DB71398" wp14:editId="2377A236">
            <wp:extent cx="6150133" cy="3324225"/>
            <wp:effectExtent l="0" t="0" r="3175" b="0"/>
            <wp:docPr id="36" name="Imagen 36" descr="D:\Bajados\PROYECTO FINAL Y FPGA\Imagenes Informe\Grafica a 100HZ 500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jados\PROYECTO FINAL Y FPGA\Imagenes Informe\Grafica a 100HZ 500mV.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6634" cy="3343954"/>
                    </a:xfrm>
                    <a:prstGeom prst="rect">
                      <a:avLst/>
                    </a:prstGeom>
                    <a:noFill/>
                    <a:ln>
                      <a:noFill/>
                    </a:ln>
                  </pic:spPr>
                </pic:pic>
              </a:graphicData>
            </a:graphic>
          </wp:inline>
        </w:drawing>
      </w:r>
    </w:p>
    <w:p w14:paraId="42627BBE" w14:textId="77777777" w:rsidR="0069451F" w:rsidRDefault="0069451F" w:rsidP="0069451F">
      <w:pPr>
        <w:pStyle w:val="Descripcin"/>
        <w:jc w:val="center"/>
        <w:rPr>
          <w:rFonts w:ascii="Arial" w:hAnsi="Arial" w:cs="Arial"/>
          <w:sz w:val="24"/>
        </w:rPr>
      </w:pPr>
      <w:bookmarkStart w:id="133" w:name="_Ref463108099"/>
      <w:bookmarkStart w:id="134" w:name="_Toc465465608"/>
      <w:r>
        <w:t xml:space="preserve">Figura </w:t>
      </w:r>
      <w:r>
        <w:fldChar w:fldCharType="begin"/>
      </w:r>
      <w:r>
        <w:instrText xml:space="preserve"> SEQ Figura \* ARABIC </w:instrText>
      </w:r>
      <w:r>
        <w:fldChar w:fldCharType="separate"/>
      </w:r>
      <w:r w:rsidR="003F5D41">
        <w:rPr>
          <w:noProof/>
        </w:rPr>
        <w:t>53</w:t>
      </w:r>
      <w:r>
        <w:fldChar w:fldCharType="end"/>
      </w:r>
      <w:bookmarkEnd w:id="133"/>
      <w:r>
        <w:t>: Grafica en tiempo real con señal de 100Hz y 500mV div</w:t>
      </w:r>
      <w:bookmarkEnd w:id="134"/>
    </w:p>
    <w:p w14:paraId="5731F6C6" w14:textId="77777777" w:rsidR="0069451F" w:rsidRDefault="0069451F" w:rsidP="0069451F">
      <w:pPr>
        <w:spacing w:after="20"/>
        <w:jc w:val="center"/>
        <w:rPr>
          <w:rFonts w:ascii="Arial" w:hAnsi="Arial" w:cs="Arial"/>
          <w:sz w:val="24"/>
        </w:rPr>
      </w:pPr>
    </w:p>
    <w:p w14:paraId="32D4E019" w14:textId="77777777" w:rsidR="0069451F" w:rsidRDefault="0069451F" w:rsidP="0069451F">
      <w:pPr>
        <w:spacing w:after="20"/>
        <w:jc w:val="center"/>
        <w:rPr>
          <w:rFonts w:ascii="Arial" w:hAnsi="Arial" w:cs="Arial"/>
          <w:sz w:val="24"/>
        </w:rPr>
      </w:pPr>
    </w:p>
    <w:p w14:paraId="2BA5F494" w14:textId="77777777" w:rsidR="0069451F" w:rsidRDefault="0069451F" w:rsidP="0069451F">
      <w:pPr>
        <w:keepNext/>
        <w:spacing w:after="20"/>
        <w:jc w:val="center"/>
      </w:pPr>
      <w:r w:rsidRPr="00417077">
        <w:rPr>
          <w:rFonts w:ascii="Arial" w:hAnsi="Arial" w:cs="Arial"/>
          <w:noProof/>
          <w:sz w:val="24"/>
          <w:lang w:val="es-ES" w:eastAsia="es-ES"/>
        </w:rPr>
        <w:drawing>
          <wp:inline distT="0" distB="0" distL="0" distR="0" wp14:anchorId="3F96ABFD" wp14:editId="1250CF7F">
            <wp:extent cx="6143245" cy="3314700"/>
            <wp:effectExtent l="0" t="0" r="0" b="0"/>
            <wp:docPr id="39" name="Imagen 39" descr="D:\Bajados\PROYECTO FINAL Y FPGA\Imagenes Informe\Grafica a 100HZ 200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jados\PROYECTO FINAL Y FPGA\Imagenes Informe\Grafica a 100HZ 200mV.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6125" cy="3327045"/>
                    </a:xfrm>
                    <a:prstGeom prst="rect">
                      <a:avLst/>
                    </a:prstGeom>
                    <a:noFill/>
                    <a:ln>
                      <a:noFill/>
                    </a:ln>
                  </pic:spPr>
                </pic:pic>
              </a:graphicData>
            </a:graphic>
          </wp:inline>
        </w:drawing>
      </w:r>
    </w:p>
    <w:p w14:paraId="18A48EE9" w14:textId="77777777" w:rsidR="0069451F" w:rsidRDefault="0069451F" w:rsidP="0069451F">
      <w:pPr>
        <w:pStyle w:val="Descripcin"/>
        <w:jc w:val="center"/>
        <w:rPr>
          <w:rFonts w:ascii="Arial" w:hAnsi="Arial" w:cs="Arial"/>
          <w:sz w:val="24"/>
        </w:rPr>
      </w:pPr>
      <w:bookmarkStart w:id="135" w:name="_Ref463108144"/>
      <w:bookmarkStart w:id="136" w:name="_Toc465465609"/>
      <w:r>
        <w:t xml:space="preserve">Figura </w:t>
      </w:r>
      <w:r>
        <w:fldChar w:fldCharType="begin"/>
      </w:r>
      <w:r>
        <w:instrText xml:space="preserve"> SEQ Figura \* ARABIC </w:instrText>
      </w:r>
      <w:r>
        <w:fldChar w:fldCharType="separate"/>
      </w:r>
      <w:r w:rsidR="003F5D41">
        <w:rPr>
          <w:noProof/>
        </w:rPr>
        <w:t>54</w:t>
      </w:r>
      <w:r>
        <w:fldChar w:fldCharType="end"/>
      </w:r>
      <w:bookmarkEnd w:id="135"/>
      <w:r>
        <w:t xml:space="preserve">: </w:t>
      </w:r>
      <w:r w:rsidRPr="00C37DF5">
        <w:t>Grafica en tiempo real con señal de</w:t>
      </w:r>
      <w:r>
        <w:t xml:space="preserve"> 100Hz y 200</w:t>
      </w:r>
      <w:r w:rsidRPr="00C37DF5">
        <w:t>mV div</w:t>
      </w:r>
      <w:bookmarkEnd w:id="136"/>
    </w:p>
    <w:p w14:paraId="7C0B3C82" w14:textId="77777777" w:rsidR="0069451F" w:rsidRDefault="0069451F" w:rsidP="0069451F">
      <w:pPr>
        <w:spacing w:after="20"/>
        <w:rPr>
          <w:rFonts w:ascii="Arial" w:hAnsi="Arial" w:cs="Arial"/>
          <w:sz w:val="24"/>
        </w:rPr>
      </w:pPr>
    </w:p>
    <w:p w14:paraId="561D4C73" w14:textId="77777777" w:rsidR="0069451F" w:rsidRDefault="0069451F" w:rsidP="0069451F">
      <w:pPr>
        <w:spacing w:after="20"/>
        <w:rPr>
          <w:rFonts w:ascii="Arial" w:hAnsi="Arial" w:cs="Arial"/>
          <w:sz w:val="24"/>
        </w:rPr>
      </w:pPr>
    </w:p>
    <w:p w14:paraId="3D0AB01E" w14:textId="77777777" w:rsidR="0069451F" w:rsidRDefault="0069451F" w:rsidP="0069451F">
      <w:pPr>
        <w:keepNext/>
        <w:spacing w:after="20"/>
        <w:jc w:val="center"/>
      </w:pPr>
      <w:r w:rsidRPr="00417077">
        <w:rPr>
          <w:rFonts w:ascii="Arial" w:hAnsi="Arial" w:cs="Arial"/>
          <w:noProof/>
          <w:sz w:val="24"/>
          <w:lang w:val="es-ES" w:eastAsia="es-ES"/>
        </w:rPr>
        <w:lastRenderedPageBreak/>
        <w:drawing>
          <wp:inline distT="0" distB="0" distL="0" distR="0" wp14:anchorId="4134F2A9" wp14:editId="274E07BA">
            <wp:extent cx="6095570" cy="3257550"/>
            <wp:effectExtent l="0" t="0" r="635" b="0"/>
            <wp:docPr id="41" name="Imagen 41" descr="D:\Bajados\PROYECTO FINAL Y FPGA\Imagenes Informe\Grafica a 1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ajados\PROYECTO FINAL Y FPGA\Imagenes Informe\Grafica a 100HZ.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868" cy="3271604"/>
                    </a:xfrm>
                    <a:prstGeom prst="rect">
                      <a:avLst/>
                    </a:prstGeom>
                    <a:noFill/>
                    <a:ln>
                      <a:noFill/>
                    </a:ln>
                  </pic:spPr>
                </pic:pic>
              </a:graphicData>
            </a:graphic>
          </wp:inline>
        </w:drawing>
      </w:r>
    </w:p>
    <w:p w14:paraId="5E134EA8" w14:textId="77777777" w:rsidR="0069451F" w:rsidRDefault="0069451F" w:rsidP="0069451F">
      <w:pPr>
        <w:pStyle w:val="Descripcin"/>
        <w:jc w:val="center"/>
        <w:rPr>
          <w:rFonts w:ascii="Arial" w:hAnsi="Arial" w:cs="Arial"/>
          <w:sz w:val="24"/>
        </w:rPr>
      </w:pPr>
      <w:bookmarkStart w:id="137" w:name="_Ref463108145"/>
      <w:bookmarkStart w:id="138" w:name="_Toc465465610"/>
      <w:r>
        <w:t xml:space="preserve">Figura </w:t>
      </w:r>
      <w:r>
        <w:fldChar w:fldCharType="begin"/>
      </w:r>
      <w:r>
        <w:instrText xml:space="preserve"> SEQ Figura \* ARABIC </w:instrText>
      </w:r>
      <w:r>
        <w:fldChar w:fldCharType="separate"/>
      </w:r>
      <w:r w:rsidR="003F5D41">
        <w:rPr>
          <w:noProof/>
        </w:rPr>
        <w:t>55</w:t>
      </w:r>
      <w:r>
        <w:fldChar w:fldCharType="end"/>
      </w:r>
      <w:bookmarkEnd w:id="137"/>
      <w:r>
        <w:t>:</w:t>
      </w:r>
      <w:r w:rsidRPr="00945792">
        <w:t xml:space="preserve"> Grafica en tiem</w:t>
      </w:r>
      <w:r>
        <w:t>po real con señal de 100Hz y 100</w:t>
      </w:r>
      <w:r w:rsidRPr="00945792">
        <w:t>mV div</w:t>
      </w:r>
      <w:bookmarkEnd w:id="138"/>
    </w:p>
    <w:p w14:paraId="25BD621E" w14:textId="77777777" w:rsidR="0069451F" w:rsidRDefault="0069451F" w:rsidP="0069451F">
      <w:pPr>
        <w:spacing w:after="20"/>
        <w:rPr>
          <w:rFonts w:ascii="Arial" w:hAnsi="Arial" w:cs="Arial"/>
          <w:sz w:val="24"/>
        </w:rPr>
      </w:pPr>
    </w:p>
    <w:p w14:paraId="6D69DFA1" w14:textId="77777777" w:rsidR="0069451F" w:rsidRDefault="0069451F" w:rsidP="0069451F">
      <w:pPr>
        <w:keepNext/>
        <w:spacing w:after="20"/>
        <w:jc w:val="both"/>
      </w:pPr>
      <w:r w:rsidRPr="00417077">
        <w:rPr>
          <w:rFonts w:ascii="Arial" w:hAnsi="Arial" w:cs="Arial"/>
          <w:noProof/>
          <w:sz w:val="24"/>
          <w:lang w:val="es-ES" w:eastAsia="es-ES"/>
        </w:rPr>
        <w:drawing>
          <wp:inline distT="0" distB="0" distL="0" distR="0" wp14:anchorId="778B253C" wp14:editId="3020779E">
            <wp:extent cx="6057687" cy="3276600"/>
            <wp:effectExtent l="0" t="0" r="635" b="0"/>
            <wp:docPr id="48" name="Imagen 48" descr="D:\Bajados\PROYECTO FINAL Y FPGA\Imagenes Informe\Grafica a 1KHZ 100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jados\PROYECTO FINAL Y FPGA\Imagenes Informe\Grafica a 1KHZ 100mV.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8659" cy="3287944"/>
                    </a:xfrm>
                    <a:prstGeom prst="rect">
                      <a:avLst/>
                    </a:prstGeom>
                    <a:noFill/>
                    <a:ln>
                      <a:noFill/>
                    </a:ln>
                  </pic:spPr>
                </pic:pic>
              </a:graphicData>
            </a:graphic>
          </wp:inline>
        </w:drawing>
      </w:r>
    </w:p>
    <w:p w14:paraId="11B50F50" w14:textId="77777777" w:rsidR="0069451F" w:rsidRDefault="0069451F" w:rsidP="0069451F">
      <w:pPr>
        <w:pStyle w:val="Descripcin"/>
        <w:jc w:val="center"/>
        <w:rPr>
          <w:rFonts w:ascii="Arial" w:hAnsi="Arial" w:cs="Arial"/>
          <w:sz w:val="24"/>
        </w:rPr>
      </w:pPr>
      <w:bookmarkStart w:id="139" w:name="_Ref463108204"/>
      <w:bookmarkStart w:id="140" w:name="_Toc465465611"/>
      <w:r>
        <w:t xml:space="preserve">Figura </w:t>
      </w:r>
      <w:r>
        <w:fldChar w:fldCharType="begin"/>
      </w:r>
      <w:r>
        <w:instrText xml:space="preserve"> SEQ Figura \* ARABIC </w:instrText>
      </w:r>
      <w:r>
        <w:fldChar w:fldCharType="separate"/>
      </w:r>
      <w:r w:rsidR="003F5D41">
        <w:rPr>
          <w:noProof/>
        </w:rPr>
        <w:t>56</w:t>
      </w:r>
      <w:r>
        <w:fldChar w:fldCharType="end"/>
      </w:r>
      <w:bookmarkEnd w:id="139"/>
      <w:r>
        <w:t xml:space="preserve">: </w:t>
      </w:r>
      <w:r w:rsidRPr="006803C6">
        <w:t>Grafica en tiempo real con señal de 100</w:t>
      </w:r>
      <w:r>
        <w:t>0Hz y 100</w:t>
      </w:r>
      <w:r w:rsidRPr="006803C6">
        <w:t>mV div</w:t>
      </w:r>
      <w:bookmarkEnd w:id="140"/>
    </w:p>
    <w:p w14:paraId="6A193239" w14:textId="77777777" w:rsidR="00417077" w:rsidRDefault="00417077" w:rsidP="00417077">
      <w:pPr>
        <w:spacing w:after="20"/>
        <w:jc w:val="center"/>
        <w:rPr>
          <w:rFonts w:ascii="Arial" w:hAnsi="Arial" w:cs="Arial"/>
          <w:sz w:val="24"/>
        </w:rPr>
      </w:pPr>
    </w:p>
    <w:p w14:paraId="63A89D74" w14:textId="77777777" w:rsidR="00417077" w:rsidRDefault="00417077" w:rsidP="00417077">
      <w:pPr>
        <w:spacing w:after="20"/>
        <w:jc w:val="center"/>
        <w:rPr>
          <w:rFonts w:ascii="Arial" w:hAnsi="Arial" w:cs="Arial"/>
          <w:sz w:val="24"/>
        </w:rPr>
      </w:pPr>
    </w:p>
    <w:p w14:paraId="56AD68CB" w14:textId="77777777" w:rsidR="00417077" w:rsidRDefault="00417077" w:rsidP="002979C9">
      <w:pPr>
        <w:spacing w:after="20"/>
        <w:rPr>
          <w:rFonts w:ascii="Arial" w:hAnsi="Arial" w:cs="Arial"/>
          <w:sz w:val="24"/>
        </w:rPr>
      </w:pPr>
    </w:p>
    <w:p w14:paraId="559A2509" w14:textId="77777777" w:rsidR="00417077" w:rsidRDefault="00417077" w:rsidP="002979C9">
      <w:pPr>
        <w:spacing w:after="20"/>
        <w:rPr>
          <w:rFonts w:ascii="Arial" w:hAnsi="Arial" w:cs="Arial"/>
          <w:sz w:val="24"/>
        </w:rPr>
      </w:pPr>
    </w:p>
    <w:p w14:paraId="158BBCB0" w14:textId="77777777" w:rsidR="007E6826" w:rsidRDefault="007E6826" w:rsidP="002979C9">
      <w:pPr>
        <w:spacing w:after="20"/>
        <w:rPr>
          <w:rFonts w:ascii="Arial" w:hAnsi="Arial" w:cs="Arial"/>
          <w:sz w:val="24"/>
        </w:rPr>
      </w:pPr>
    </w:p>
    <w:p w14:paraId="2CD26D6D" w14:textId="77777777" w:rsidR="00433213" w:rsidRDefault="00433213" w:rsidP="002979C9">
      <w:pPr>
        <w:spacing w:after="20"/>
        <w:rPr>
          <w:rFonts w:ascii="Arial" w:hAnsi="Arial" w:cs="Arial"/>
          <w:sz w:val="24"/>
        </w:rPr>
        <w:sectPr w:rsidR="00433213" w:rsidSect="00506071">
          <w:headerReference w:type="default" r:id="rId85"/>
          <w:footerReference w:type="default" r:id="rId86"/>
          <w:pgSz w:w="11906" w:h="16838"/>
          <w:pgMar w:top="1418" w:right="1134" w:bottom="1418" w:left="1134" w:header="709" w:footer="709" w:gutter="0"/>
          <w:cols w:space="708"/>
          <w:titlePg/>
          <w:docGrid w:linePitch="360"/>
        </w:sectPr>
      </w:pPr>
    </w:p>
    <w:p w14:paraId="1FBCBEFF" w14:textId="77777777" w:rsidR="00433213" w:rsidRPr="00350A7D" w:rsidRDefault="00433213" w:rsidP="00350A7D">
      <w:pPr>
        <w:pStyle w:val="Ttulo1"/>
        <w:rPr>
          <w:rFonts w:ascii="Arial" w:hAnsi="Arial" w:cs="Arial"/>
          <w:b/>
          <w:color w:val="000000" w:themeColor="text1"/>
        </w:rPr>
      </w:pPr>
      <w:bookmarkStart w:id="141" w:name="_Toc465621250"/>
      <w:r w:rsidRPr="00350A7D">
        <w:rPr>
          <w:rFonts w:ascii="Arial" w:hAnsi="Arial" w:cs="Arial"/>
          <w:b/>
          <w:color w:val="000000" w:themeColor="text1"/>
        </w:rPr>
        <w:lastRenderedPageBreak/>
        <w:t>Conclusiones.</w:t>
      </w:r>
      <w:bookmarkEnd w:id="141"/>
    </w:p>
    <w:p w14:paraId="26F812A8" w14:textId="77777777" w:rsidR="00433213" w:rsidRDefault="00433213" w:rsidP="00433213">
      <w:pPr>
        <w:spacing w:after="20"/>
        <w:jc w:val="both"/>
        <w:rPr>
          <w:rFonts w:ascii="Arial" w:hAnsi="Arial" w:cs="Arial"/>
          <w:b/>
          <w:sz w:val="32"/>
        </w:rPr>
      </w:pPr>
    </w:p>
    <w:p w14:paraId="15F07E97" w14:textId="77777777" w:rsidR="00433213" w:rsidRDefault="00433213" w:rsidP="00433213">
      <w:pPr>
        <w:spacing w:after="20"/>
        <w:jc w:val="both"/>
        <w:rPr>
          <w:rFonts w:ascii="Arial" w:hAnsi="Arial" w:cs="Arial"/>
          <w:sz w:val="24"/>
        </w:rPr>
      </w:pPr>
      <w:r>
        <w:rPr>
          <w:rFonts w:ascii="Arial" w:hAnsi="Arial" w:cs="Arial"/>
          <w:b/>
          <w:sz w:val="32"/>
        </w:rPr>
        <w:tab/>
      </w:r>
      <w:r>
        <w:rPr>
          <w:rFonts w:ascii="Arial" w:hAnsi="Arial" w:cs="Arial"/>
          <w:sz w:val="24"/>
        </w:rPr>
        <w:t xml:space="preserve">A lo largo de este proyecto se encontraron varios desafíos que pudieron resolverse de forma exitosa. Entre ellos, y el principal, particularmente para este </w:t>
      </w:r>
      <w:proofErr w:type="spellStart"/>
      <w:r>
        <w:rPr>
          <w:rFonts w:ascii="Arial" w:hAnsi="Arial" w:cs="Arial"/>
          <w:sz w:val="24"/>
        </w:rPr>
        <w:t>tesista</w:t>
      </w:r>
      <w:proofErr w:type="spellEnd"/>
      <w:r>
        <w:rPr>
          <w:rFonts w:ascii="Arial" w:hAnsi="Arial" w:cs="Arial"/>
          <w:sz w:val="24"/>
        </w:rPr>
        <w:t xml:space="preserve">, fue el encontrar la forma de graficar en tiempo real los datos que iban a recibirse a través del puerto USB. </w:t>
      </w:r>
    </w:p>
    <w:p w14:paraId="46352C3D" w14:textId="77777777" w:rsidR="00433213" w:rsidRDefault="00433213" w:rsidP="00433213">
      <w:pPr>
        <w:spacing w:after="20"/>
        <w:jc w:val="both"/>
        <w:rPr>
          <w:rFonts w:ascii="Arial" w:hAnsi="Arial" w:cs="Arial"/>
          <w:sz w:val="24"/>
        </w:rPr>
      </w:pPr>
      <w:r>
        <w:rPr>
          <w:rFonts w:ascii="Arial" w:hAnsi="Arial" w:cs="Arial"/>
          <w:sz w:val="24"/>
        </w:rPr>
        <w:tab/>
      </w:r>
    </w:p>
    <w:p w14:paraId="00EF01A5" w14:textId="77777777" w:rsidR="00433213" w:rsidRDefault="00433213" w:rsidP="00433213">
      <w:pPr>
        <w:spacing w:after="20"/>
        <w:jc w:val="both"/>
        <w:rPr>
          <w:rFonts w:ascii="Arial" w:hAnsi="Arial" w:cs="Arial"/>
          <w:sz w:val="24"/>
        </w:rPr>
      </w:pPr>
      <w:r>
        <w:rPr>
          <w:rFonts w:ascii="Arial" w:hAnsi="Arial" w:cs="Arial"/>
          <w:sz w:val="24"/>
        </w:rPr>
        <w:tab/>
        <w:t xml:space="preserve">Como se trabajaba sobre el Kit EZ USB FX3 el cual brinda la librería CyAPI.lib, se sabía que se podían recibir los datos desde el FX3 utilizando las funciones de la misma. Graficar eso datos era distinto, ya que implementar graficas a través de Visual Studio 2010 es bastante complejo. Se recurrió a buscar otras alternativas antes de encarar el proyecto para poder definir las tareas del mismo. Se encontró la alternativa de enviar los datos desde VS2010 a </w:t>
      </w:r>
      <w:proofErr w:type="spellStart"/>
      <w:r>
        <w:rPr>
          <w:rFonts w:ascii="Arial" w:hAnsi="Arial" w:cs="Arial"/>
          <w:sz w:val="24"/>
        </w:rPr>
        <w:t>MatLab</w:t>
      </w:r>
      <w:proofErr w:type="spellEnd"/>
      <w:r>
        <w:rPr>
          <w:rFonts w:ascii="Arial" w:hAnsi="Arial" w:cs="Arial"/>
          <w:sz w:val="24"/>
        </w:rPr>
        <w:t xml:space="preserve"> a través del motor Engine del mismo, y con esa solución se encaró el proyecto. Luego, al comenzar a conocer esta herramienta, se descubrió que la misma es potente ya que permite utilizar casi cualquier opción de </w:t>
      </w:r>
      <w:proofErr w:type="spellStart"/>
      <w:r>
        <w:rPr>
          <w:rFonts w:ascii="Arial" w:hAnsi="Arial" w:cs="Arial"/>
          <w:sz w:val="24"/>
        </w:rPr>
        <w:t>MatLab</w:t>
      </w:r>
      <w:proofErr w:type="spellEnd"/>
      <w:r>
        <w:rPr>
          <w:rFonts w:ascii="Arial" w:hAnsi="Arial" w:cs="Arial"/>
          <w:sz w:val="24"/>
        </w:rPr>
        <w:t xml:space="preserve"> pero ejecutándola desde VS2010. Un problema que se encontró al implementar el motor Engine en Visual C++ fue el espacio de nombres, esto en un principio, se vio como una gran dificultad, pero luego consultando la página de </w:t>
      </w:r>
      <w:proofErr w:type="spellStart"/>
      <w:r>
        <w:rPr>
          <w:rFonts w:ascii="Arial" w:hAnsi="Arial" w:cs="Arial"/>
          <w:sz w:val="24"/>
        </w:rPr>
        <w:t>MatLab</w:t>
      </w:r>
      <w:proofErr w:type="spellEnd"/>
      <w:r>
        <w:rPr>
          <w:rFonts w:ascii="Arial" w:hAnsi="Arial" w:cs="Arial"/>
          <w:sz w:val="24"/>
        </w:rPr>
        <w:t xml:space="preserve"> y sus foros, se encontró la solución de forma relativamente simple como se describió en el capítulo 3.</w:t>
      </w:r>
    </w:p>
    <w:p w14:paraId="6C1ED67A" w14:textId="77777777" w:rsidR="00433213" w:rsidRDefault="00433213" w:rsidP="00433213">
      <w:pPr>
        <w:spacing w:after="20"/>
        <w:jc w:val="both"/>
        <w:rPr>
          <w:rFonts w:ascii="Arial" w:hAnsi="Arial" w:cs="Arial"/>
          <w:sz w:val="24"/>
        </w:rPr>
      </w:pPr>
    </w:p>
    <w:p w14:paraId="761707B8" w14:textId="77777777" w:rsidR="00433213" w:rsidRDefault="00433213" w:rsidP="00433213">
      <w:pPr>
        <w:spacing w:after="20"/>
        <w:jc w:val="both"/>
        <w:rPr>
          <w:rFonts w:ascii="Arial" w:hAnsi="Arial" w:cs="Arial"/>
          <w:sz w:val="24"/>
        </w:rPr>
      </w:pPr>
      <w:r>
        <w:rPr>
          <w:rFonts w:ascii="Arial" w:hAnsi="Arial" w:cs="Arial"/>
          <w:sz w:val="24"/>
        </w:rPr>
        <w:tab/>
        <w:t>Otro de los problemas que se planteó ya iniciado el proyecto fue el de la velocidad de conversión del Pmod AD5. Afortunadamente, la placa ZedBoard contaba con un conversor incorporado, que aunque no tenía la misma resolución que el primero, podía convertir a velocidades muy superiores. Este problema se tuvo que resolver de forma rápida para poder terminar a tiempo la tesis. Si bien se logró cumplir con los plazos, no se consiguió obtener la mejor respuesta del XADC debido a que presenta problemas para ciertas señales y velocidades. Sería muy interesante como mejora de este proyecto cambiar el conversor y colocar uno dedicado que pueda solucionar los problemas antes mencionados.</w:t>
      </w:r>
    </w:p>
    <w:p w14:paraId="6C901DE5" w14:textId="77777777" w:rsidR="00433213" w:rsidRDefault="00433213" w:rsidP="00433213">
      <w:pPr>
        <w:spacing w:after="20"/>
        <w:jc w:val="both"/>
        <w:rPr>
          <w:rFonts w:ascii="Arial" w:hAnsi="Arial" w:cs="Arial"/>
          <w:sz w:val="24"/>
        </w:rPr>
      </w:pPr>
    </w:p>
    <w:p w14:paraId="6FD7C45D" w14:textId="77777777" w:rsidR="00D54711" w:rsidRDefault="00433213" w:rsidP="00433213">
      <w:pPr>
        <w:spacing w:after="20"/>
        <w:jc w:val="both"/>
        <w:rPr>
          <w:rFonts w:ascii="Arial" w:hAnsi="Arial" w:cs="Arial"/>
          <w:sz w:val="24"/>
        </w:rPr>
      </w:pPr>
      <w:r>
        <w:rPr>
          <w:rFonts w:ascii="Arial" w:hAnsi="Arial" w:cs="Arial"/>
          <w:sz w:val="24"/>
        </w:rPr>
        <w:tab/>
        <w:t>Antes de comenzar la tesis y conocer los elementos con los cuales se iba a trabajar, el uso de la comunicación USB parecía un desafío muy grande. Esto se debe a que cuando se necesita utilizar comunicación de un circuito electrónico con una PC, se recurre normalmente a conversores Serie-USB debido a que la comunicación serie, es mucho más fácil de implementar. Una vez que se comenzó a estudiar el Kit del FX3 se encontró que los fabricantes de los dispositivos desarrollan herramientas como la librería CyAPI, las cuales fomentan y simplifican el uso de la comunicación USB. Hoy en dia la implementación de un sistema que se comunique de esta forma, es muy sencilla ya que las soluciones de los fabricantes hacen que todo el proceso complejo de comunicación con los drivers de los dispositivos sea totalmente transparente, y simplemente mediante el uso de funciones se puede conseguir transmitir datos con velocidades muy superiores a las obtenidas con una comunicación serie.</w:t>
      </w:r>
    </w:p>
    <w:p w14:paraId="43950C76" w14:textId="77777777" w:rsidR="00433213" w:rsidRDefault="00433213" w:rsidP="00433213">
      <w:pPr>
        <w:spacing w:after="20"/>
        <w:rPr>
          <w:rFonts w:ascii="Arial" w:hAnsi="Arial" w:cs="Arial"/>
          <w:sz w:val="24"/>
        </w:rPr>
      </w:pPr>
    </w:p>
    <w:p w14:paraId="480BDB44" w14:textId="77777777" w:rsidR="00433213" w:rsidRDefault="00433213" w:rsidP="00433213">
      <w:pPr>
        <w:spacing w:after="20"/>
        <w:rPr>
          <w:rFonts w:ascii="Arial" w:hAnsi="Arial" w:cs="Arial"/>
          <w:sz w:val="24"/>
        </w:rPr>
      </w:pPr>
    </w:p>
    <w:p w14:paraId="26F14FCD" w14:textId="526E943B" w:rsidR="00507D85" w:rsidRDefault="001519E0" w:rsidP="003752BA">
      <w:pPr>
        <w:spacing w:after="20"/>
        <w:jc w:val="both"/>
        <w:rPr>
          <w:rFonts w:ascii="Arial" w:hAnsi="Arial" w:cs="Arial"/>
          <w:sz w:val="24"/>
        </w:rPr>
      </w:pPr>
      <w:r>
        <w:rPr>
          <w:rFonts w:ascii="Arial" w:hAnsi="Arial" w:cs="Arial"/>
          <w:sz w:val="24"/>
        </w:rPr>
        <w:lastRenderedPageBreak/>
        <w:tab/>
        <w:t>C</w:t>
      </w:r>
      <w:r w:rsidR="007E2026">
        <w:rPr>
          <w:rFonts w:ascii="Arial" w:hAnsi="Arial" w:cs="Arial"/>
          <w:sz w:val="24"/>
        </w:rPr>
        <w:t>omo resultado de esta tesis</w:t>
      </w:r>
      <w:r>
        <w:rPr>
          <w:rFonts w:ascii="Arial" w:hAnsi="Arial" w:cs="Arial"/>
          <w:sz w:val="24"/>
        </w:rPr>
        <w:t xml:space="preserve">, se tiene un sistema de </w:t>
      </w:r>
      <w:r w:rsidR="007E2026">
        <w:rPr>
          <w:rFonts w:ascii="Arial" w:hAnsi="Arial" w:cs="Arial"/>
          <w:sz w:val="24"/>
        </w:rPr>
        <w:t>adq</w:t>
      </w:r>
      <w:r>
        <w:rPr>
          <w:rFonts w:ascii="Arial" w:hAnsi="Arial" w:cs="Arial"/>
          <w:sz w:val="24"/>
        </w:rPr>
        <w:t>uisición</w:t>
      </w:r>
      <w:r w:rsidR="007E2026">
        <w:rPr>
          <w:rFonts w:ascii="Arial" w:hAnsi="Arial" w:cs="Arial"/>
          <w:sz w:val="24"/>
        </w:rPr>
        <w:t xml:space="preserve"> de señales en tiempo real de muy buen ancho de banda</w:t>
      </w:r>
      <w:r>
        <w:rPr>
          <w:rFonts w:ascii="Arial" w:hAnsi="Arial" w:cs="Arial"/>
          <w:sz w:val="24"/>
        </w:rPr>
        <w:t>, con características propias tales como la velocidad de la comunicación USB 3.0</w:t>
      </w:r>
      <w:r w:rsidR="003752BA">
        <w:rPr>
          <w:rFonts w:ascii="Arial" w:hAnsi="Arial" w:cs="Arial"/>
          <w:sz w:val="24"/>
        </w:rPr>
        <w:t>. Está</w:t>
      </w:r>
      <w:r>
        <w:rPr>
          <w:rFonts w:ascii="Arial" w:hAnsi="Arial" w:cs="Arial"/>
          <w:sz w:val="24"/>
        </w:rPr>
        <w:t xml:space="preserve"> integrado con un FPGA </w:t>
      </w:r>
      <w:r w:rsidR="003752BA">
        <w:rPr>
          <w:rFonts w:ascii="Arial" w:hAnsi="Arial" w:cs="Arial"/>
          <w:sz w:val="24"/>
        </w:rPr>
        <w:t>con toda la potencialidad que un sistema de esta tecnología comprende: abarcando</w:t>
      </w:r>
      <w:r>
        <w:rPr>
          <w:rFonts w:ascii="Arial" w:hAnsi="Arial" w:cs="Arial"/>
          <w:sz w:val="24"/>
        </w:rPr>
        <w:t xml:space="preserve"> desde la </w:t>
      </w:r>
      <w:r w:rsidR="003752BA">
        <w:rPr>
          <w:rFonts w:ascii="Arial" w:hAnsi="Arial" w:cs="Arial"/>
          <w:sz w:val="24"/>
        </w:rPr>
        <w:t>velocidad de trabajo</w:t>
      </w:r>
      <w:r>
        <w:rPr>
          <w:rFonts w:ascii="Arial" w:hAnsi="Arial" w:cs="Arial"/>
          <w:sz w:val="24"/>
        </w:rPr>
        <w:t xml:space="preserve"> hasta la adaptación a cualquier sistema de conversión de señales con múltiples entradas y tipos de comunicaciones</w:t>
      </w:r>
      <w:r w:rsidR="003752BA">
        <w:rPr>
          <w:rFonts w:ascii="Arial" w:hAnsi="Arial" w:cs="Arial"/>
          <w:sz w:val="24"/>
        </w:rPr>
        <w:t xml:space="preserve"> mediante la reconfiguración de hardware</w:t>
      </w:r>
      <w:r>
        <w:rPr>
          <w:rFonts w:ascii="Arial" w:hAnsi="Arial" w:cs="Arial"/>
          <w:sz w:val="24"/>
        </w:rPr>
        <w:t>;</w:t>
      </w:r>
      <w:r w:rsidR="007E2026">
        <w:rPr>
          <w:rFonts w:ascii="Arial" w:hAnsi="Arial" w:cs="Arial"/>
          <w:sz w:val="24"/>
        </w:rPr>
        <w:t xml:space="preserve"> </w:t>
      </w:r>
      <w:r>
        <w:rPr>
          <w:rFonts w:ascii="Arial" w:hAnsi="Arial" w:cs="Arial"/>
          <w:sz w:val="24"/>
        </w:rPr>
        <w:t xml:space="preserve">incluyendo la </w:t>
      </w:r>
      <w:r w:rsidR="003752BA">
        <w:rPr>
          <w:rFonts w:ascii="Arial" w:hAnsi="Arial" w:cs="Arial"/>
          <w:sz w:val="24"/>
        </w:rPr>
        <w:t xml:space="preserve">alta </w:t>
      </w:r>
      <w:r>
        <w:rPr>
          <w:rFonts w:ascii="Arial" w:hAnsi="Arial" w:cs="Arial"/>
          <w:sz w:val="24"/>
        </w:rPr>
        <w:t>capaci</w:t>
      </w:r>
      <w:r w:rsidR="003752BA">
        <w:rPr>
          <w:rFonts w:ascii="Arial" w:hAnsi="Arial" w:cs="Arial"/>
          <w:sz w:val="24"/>
        </w:rPr>
        <w:t xml:space="preserve">dad de procesamiento de </w:t>
      </w:r>
      <w:proofErr w:type="spellStart"/>
      <w:r w:rsidR="003752BA">
        <w:rPr>
          <w:rFonts w:ascii="Arial" w:hAnsi="Arial" w:cs="Arial"/>
          <w:sz w:val="24"/>
        </w:rPr>
        <w:t>MatLab</w:t>
      </w:r>
      <w:proofErr w:type="spellEnd"/>
      <w:r w:rsidR="003752BA">
        <w:rPr>
          <w:rFonts w:ascii="Arial" w:hAnsi="Arial" w:cs="Arial"/>
          <w:sz w:val="24"/>
        </w:rPr>
        <w:t xml:space="preserve"> en conjunto con la facilidad para</w:t>
      </w:r>
      <w:r>
        <w:rPr>
          <w:rFonts w:ascii="Arial" w:hAnsi="Arial" w:cs="Arial"/>
          <w:sz w:val="24"/>
        </w:rPr>
        <w:t xml:space="preserve"> </w:t>
      </w:r>
      <w:r w:rsidR="003752BA">
        <w:rPr>
          <w:rFonts w:ascii="Arial" w:hAnsi="Arial" w:cs="Arial"/>
          <w:sz w:val="24"/>
        </w:rPr>
        <w:t>adquirir</w:t>
      </w:r>
      <w:r>
        <w:rPr>
          <w:rFonts w:ascii="Arial" w:hAnsi="Arial" w:cs="Arial"/>
          <w:sz w:val="24"/>
        </w:rPr>
        <w:t xml:space="preserve"> datos </w:t>
      </w:r>
      <w:r w:rsidR="003752BA">
        <w:rPr>
          <w:rFonts w:ascii="Arial" w:hAnsi="Arial" w:cs="Arial"/>
          <w:sz w:val="24"/>
        </w:rPr>
        <w:t>que otorga</w:t>
      </w:r>
      <w:r>
        <w:rPr>
          <w:rFonts w:ascii="Arial" w:hAnsi="Arial" w:cs="Arial"/>
          <w:sz w:val="24"/>
        </w:rPr>
        <w:t xml:space="preserve"> la librería CyAPI.lib para Visual Studio 2010.</w:t>
      </w:r>
      <w:r w:rsidR="003752BA">
        <w:rPr>
          <w:rFonts w:ascii="Arial" w:hAnsi="Arial" w:cs="Arial"/>
          <w:sz w:val="24"/>
        </w:rPr>
        <w:t xml:space="preserve"> Todas estas características, permiten que este proyecto pueda</w:t>
      </w:r>
      <w:r w:rsidR="007E2026">
        <w:rPr>
          <w:rFonts w:ascii="Arial" w:hAnsi="Arial" w:cs="Arial"/>
          <w:sz w:val="24"/>
        </w:rPr>
        <w:t xml:space="preserve"> utilizarse en diversos entornos, principalm</w:t>
      </w:r>
      <w:r>
        <w:rPr>
          <w:rFonts w:ascii="Arial" w:hAnsi="Arial" w:cs="Arial"/>
          <w:sz w:val="24"/>
        </w:rPr>
        <w:t>ente</w:t>
      </w:r>
      <w:r w:rsidR="003752BA">
        <w:rPr>
          <w:rFonts w:ascii="Arial" w:hAnsi="Arial" w:cs="Arial"/>
          <w:sz w:val="24"/>
        </w:rPr>
        <w:t>,</w:t>
      </w:r>
      <w:r>
        <w:rPr>
          <w:rFonts w:ascii="Arial" w:hAnsi="Arial" w:cs="Arial"/>
          <w:sz w:val="24"/>
        </w:rPr>
        <w:t xml:space="preserve">  en el sistema</w:t>
      </w:r>
      <w:r w:rsidR="007E2026">
        <w:rPr>
          <w:rFonts w:ascii="Arial" w:hAnsi="Arial" w:cs="Arial"/>
          <w:sz w:val="24"/>
        </w:rPr>
        <w:t xml:space="preserve"> de mesa vibratoria que posee el IDI</w:t>
      </w:r>
      <w:r>
        <w:rPr>
          <w:rFonts w:ascii="Arial" w:hAnsi="Arial" w:cs="Arial"/>
          <w:sz w:val="24"/>
        </w:rPr>
        <w:t>A</w:t>
      </w:r>
      <w:r w:rsidR="003752BA">
        <w:rPr>
          <w:rFonts w:ascii="Arial" w:hAnsi="Arial" w:cs="Arial"/>
          <w:sz w:val="24"/>
        </w:rPr>
        <w:t>, así como también, en cualquier sistema en el cual se necesite adquirir señales en tiempo real con alta velocidad de transferencia.</w:t>
      </w:r>
      <w:r w:rsidR="00DB0517">
        <w:rPr>
          <w:rFonts w:ascii="Arial" w:hAnsi="Arial" w:cs="Arial"/>
          <w:sz w:val="24"/>
        </w:rPr>
        <w:t xml:space="preserve"> </w:t>
      </w:r>
    </w:p>
    <w:p w14:paraId="5895B4A7" w14:textId="0240427D" w:rsidR="00507D85" w:rsidRDefault="00507D85" w:rsidP="00507D85">
      <w:pPr>
        <w:rPr>
          <w:rFonts w:ascii="Arial" w:hAnsi="Arial" w:cs="Arial"/>
          <w:sz w:val="24"/>
        </w:rPr>
      </w:pPr>
    </w:p>
    <w:p w14:paraId="76436463" w14:textId="19208EBF" w:rsidR="00507D85" w:rsidRDefault="00507D85" w:rsidP="00507D85">
      <w:pPr>
        <w:jc w:val="right"/>
        <w:rPr>
          <w:rFonts w:ascii="Arial" w:hAnsi="Arial" w:cs="Arial"/>
          <w:sz w:val="24"/>
        </w:rPr>
      </w:pPr>
    </w:p>
    <w:p w14:paraId="11110171" w14:textId="77C5094F" w:rsidR="00507D85" w:rsidRDefault="00507D85" w:rsidP="00507D85">
      <w:pPr>
        <w:rPr>
          <w:rFonts w:ascii="Arial" w:hAnsi="Arial" w:cs="Arial"/>
          <w:sz w:val="24"/>
        </w:rPr>
      </w:pPr>
    </w:p>
    <w:p w14:paraId="5D031D19" w14:textId="77777777" w:rsidR="007E2026" w:rsidRPr="00507D85" w:rsidRDefault="007E2026" w:rsidP="00507D85">
      <w:pPr>
        <w:rPr>
          <w:rFonts w:ascii="Arial" w:hAnsi="Arial" w:cs="Arial"/>
          <w:sz w:val="24"/>
        </w:rPr>
        <w:sectPr w:rsidR="007E2026" w:rsidRPr="00507D85" w:rsidSect="00433213">
          <w:headerReference w:type="default" r:id="rId87"/>
          <w:headerReference w:type="first" r:id="rId88"/>
          <w:footerReference w:type="first" r:id="rId89"/>
          <w:pgSz w:w="11906" w:h="16838"/>
          <w:pgMar w:top="1418" w:right="1134" w:bottom="1418" w:left="1134" w:header="709" w:footer="709" w:gutter="0"/>
          <w:cols w:space="708"/>
          <w:titlePg/>
          <w:docGrid w:linePitch="360"/>
        </w:sectPr>
      </w:pPr>
      <w:bookmarkStart w:id="142" w:name="_GoBack"/>
      <w:bookmarkEnd w:id="142"/>
    </w:p>
    <w:p w14:paraId="09E795B9" w14:textId="0F5D4F6F" w:rsidR="00433213" w:rsidRPr="00350A7D" w:rsidRDefault="00433213" w:rsidP="00350A7D">
      <w:pPr>
        <w:pStyle w:val="Ttulo1"/>
        <w:rPr>
          <w:rFonts w:ascii="Arial" w:hAnsi="Arial" w:cs="Arial"/>
          <w:b/>
          <w:color w:val="000000" w:themeColor="text1"/>
        </w:rPr>
      </w:pPr>
      <w:bookmarkStart w:id="143" w:name="_Toc465621251"/>
      <w:r w:rsidRPr="00350A7D">
        <w:rPr>
          <w:rFonts w:ascii="Arial" w:hAnsi="Arial" w:cs="Arial"/>
          <w:b/>
          <w:color w:val="000000" w:themeColor="text1"/>
        </w:rPr>
        <w:lastRenderedPageBreak/>
        <w:t>Bibliografía</w:t>
      </w:r>
      <w:bookmarkEnd w:id="143"/>
    </w:p>
    <w:p w14:paraId="1467A1C4" w14:textId="77777777" w:rsidR="00433213" w:rsidRDefault="00433213" w:rsidP="00433213">
      <w:pPr>
        <w:spacing w:after="20"/>
        <w:jc w:val="both"/>
        <w:rPr>
          <w:rFonts w:ascii="Arial" w:hAnsi="Arial" w:cs="Arial"/>
          <w:b/>
          <w:sz w:val="32"/>
        </w:rPr>
      </w:pPr>
    </w:p>
    <w:p w14:paraId="66B5A196" w14:textId="77777777" w:rsidR="00433213" w:rsidRPr="00CE06C2" w:rsidRDefault="00433213" w:rsidP="00433213">
      <w:pPr>
        <w:pStyle w:val="Prrafodelista"/>
        <w:numPr>
          <w:ilvl w:val="0"/>
          <w:numId w:val="10"/>
        </w:numPr>
        <w:spacing w:after="0" w:line="240" w:lineRule="auto"/>
        <w:jc w:val="both"/>
        <w:rPr>
          <w:rFonts w:ascii="Arial" w:hAnsi="Arial" w:cs="Arial"/>
          <w:sz w:val="24"/>
          <w:lang w:val="en-US"/>
        </w:rPr>
      </w:pPr>
      <w:r w:rsidRPr="00CE06C2">
        <w:rPr>
          <w:rFonts w:ascii="Arial" w:hAnsi="Arial" w:cs="Arial"/>
          <w:sz w:val="24"/>
          <w:lang w:val="en-US"/>
        </w:rPr>
        <w:t xml:space="preserve"> “</w:t>
      </w:r>
      <w:r w:rsidRPr="00507D85">
        <w:rPr>
          <w:rFonts w:ascii="Arial" w:hAnsi="Arial" w:cs="Arial"/>
          <w:i/>
          <w:sz w:val="24"/>
          <w:u w:val="single"/>
          <w:lang w:val="en-US"/>
        </w:rPr>
        <w:t>VHDL FOR LOGIC SYNTHESIS</w:t>
      </w:r>
      <w:r w:rsidRPr="00CE06C2">
        <w:rPr>
          <w:rFonts w:ascii="Arial" w:hAnsi="Arial" w:cs="Arial"/>
          <w:sz w:val="24"/>
          <w:lang w:val="en-US"/>
        </w:rPr>
        <w:t>”. Andrew Rushton. John Wiley &amp; Sons, Third Edition, 2011.</w:t>
      </w:r>
    </w:p>
    <w:p w14:paraId="6104D8F9" w14:textId="77777777" w:rsidR="00433213" w:rsidRPr="00CE06C2" w:rsidRDefault="00433213" w:rsidP="00433213">
      <w:pPr>
        <w:spacing w:after="0" w:line="240" w:lineRule="auto"/>
        <w:ind w:left="1080"/>
        <w:jc w:val="both"/>
        <w:rPr>
          <w:rFonts w:ascii="Arial" w:hAnsi="Arial" w:cs="Arial"/>
          <w:sz w:val="24"/>
          <w:lang w:val="en-US"/>
        </w:rPr>
      </w:pPr>
    </w:p>
    <w:p w14:paraId="1204AE5D" w14:textId="77777777" w:rsidR="00433213" w:rsidRPr="00EF70EE" w:rsidRDefault="00433213" w:rsidP="00433213">
      <w:pPr>
        <w:pStyle w:val="Prrafodelista"/>
        <w:numPr>
          <w:ilvl w:val="0"/>
          <w:numId w:val="10"/>
        </w:numPr>
        <w:spacing w:after="0" w:line="240" w:lineRule="auto"/>
        <w:jc w:val="both"/>
        <w:rPr>
          <w:rFonts w:ascii="Arial" w:hAnsi="Arial" w:cs="Arial"/>
          <w:sz w:val="24"/>
        </w:rPr>
      </w:pPr>
      <w:r w:rsidRPr="00CE06C2">
        <w:rPr>
          <w:rFonts w:ascii="Arial" w:hAnsi="Arial" w:cs="Arial"/>
          <w:sz w:val="24"/>
          <w:lang w:val="en-US"/>
        </w:rPr>
        <w:t>“</w:t>
      </w:r>
      <w:r w:rsidRPr="00507D85">
        <w:rPr>
          <w:rFonts w:ascii="Arial" w:hAnsi="Arial" w:cs="Arial"/>
          <w:i/>
          <w:sz w:val="24"/>
          <w:u w:val="single"/>
          <w:lang w:val="en-US"/>
        </w:rPr>
        <w:t>The Designer’s Guide to VHDL</w:t>
      </w:r>
      <w:r w:rsidRPr="00EF70EE">
        <w:rPr>
          <w:rFonts w:ascii="Arial" w:hAnsi="Arial" w:cs="Arial"/>
          <w:sz w:val="24"/>
          <w:lang w:val="en-US"/>
        </w:rPr>
        <w:t xml:space="preserve">”. P. </w:t>
      </w:r>
      <w:proofErr w:type="spellStart"/>
      <w:r w:rsidRPr="00EF70EE">
        <w:rPr>
          <w:rFonts w:ascii="Arial" w:hAnsi="Arial" w:cs="Arial"/>
          <w:sz w:val="24"/>
          <w:lang w:val="en-US"/>
        </w:rPr>
        <w:t>Ashenden</w:t>
      </w:r>
      <w:proofErr w:type="spellEnd"/>
      <w:r w:rsidRPr="00EF70EE">
        <w:rPr>
          <w:rFonts w:ascii="Arial" w:hAnsi="Arial" w:cs="Arial"/>
          <w:sz w:val="24"/>
          <w:lang w:val="en-US"/>
        </w:rPr>
        <w:t xml:space="preserve">. Morgan Kaufman, Third Edition. </w:t>
      </w:r>
      <w:r w:rsidRPr="00EF70EE">
        <w:rPr>
          <w:rFonts w:ascii="Arial" w:hAnsi="Arial" w:cs="Arial"/>
          <w:sz w:val="24"/>
        </w:rPr>
        <w:t>2008.</w:t>
      </w:r>
    </w:p>
    <w:p w14:paraId="58A1DA75" w14:textId="77777777" w:rsidR="00433213" w:rsidRPr="00960C5D" w:rsidRDefault="00433213" w:rsidP="00433213">
      <w:pPr>
        <w:spacing w:after="0" w:line="240" w:lineRule="auto"/>
        <w:ind w:left="1080"/>
        <w:jc w:val="both"/>
        <w:rPr>
          <w:rFonts w:ascii="Arial" w:hAnsi="Arial" w:cs="Arial"/>
          <w:sz w:val="24"/>
        </w:rPr>
      </w:pPr>
    </w:p>
    <w:p w14:paraId="5446AEF1" w14:textId="77777777" w:rsidR="00433213" w:rsidRPr="00EF70EE" w:rsidRDefault="00433213" w:rsidP="00433213">
      <w:pPr>
        <w:pStyle w:val="Prrafodelista"/>
        <w:numPr>
          <w:ilvl w:val="0"/>
          <w:numId w:val="10"/>
        </w:numPr>
        <w:spacing w:after="0" w:line="240" w:lineRule="auto"/>
        <w:jc w:val="both"/>
        <w:rPr>
          <w:rFonts w:ascii="Arial" w:hAnsi="Arial" w:cs="Arial"/>
          <w:sz w:val="24"/>
          <w:lang w:val="en-US"/>
        </w:rPr>
      </w:pPr>
      <w:r w:rsidRPr="00EF70EE">
        <w:rPr>
          <w:rFonts w:ascii="Arial" w:hAnsi="Arial" w:cs="Arial"/>
          <w:sz w:val="24"/>
          <w:lang w:val="en-US"/>
        </w:rPr>
        <w:t>“</w:t>
      </w:r>
      <w:r w:rsidRPr="00507D85">
        <w:rPr>
          <w:rFonts w:ascii="Arial" w:hAnsi="Arial" w:cs="Arial"/>
          <w:i/>
          <w:sz w:val="24"/>
          <w:u w:val="single"/>
          <w:lang w:val="en-US"/>
        </w:rPr>
        <w:t>FPGA Prototyping by VHDL Examples: Xilinx Spartan-3 Version</w:t>
      </w:r>
      <w:r w:rsidRPr="00EF70EE">
        <w:rPr>
          <w:rFonts w:ascii="Arial" w:hAnsi="Arial" w:cs="Arial"/>
          <w:sz w:val="24"/>
          <w:lang w:val="en-US"/>
        </w:rPr>
        <w:t xml:space="preserve">”. Pong Chu. Wiley, </w:t>
      </w:r>
      <w:proofErr w:type="spellStart"/>
      <w:r w:rsidRPr="00EF70EE">
        <w:rPr>
          <w:rFonts w:ascii="Arial" w:hAnsi="Arial" w:cs="Arial"/>
          <w:sz w:val="24"/>
          <w:lang w:val="en-US"/>
        </w:rPr>
        <w:t>Interscience</w:t>
      </w:r>
      <w:proofErr w:type="spellEnd"/>
      <w:r w:rsidRPr="00EF70EE">
        <w:rPr>
          <w:rFonts w:ascii="Arial" w:hAnsi="Arial" w:cs="Arial"/>
          <w:sz w:val="24"/>
          <w:lang w:val="en-US"/>
        </w:rPr>
        <w:t>, 2008.</w:t>
      </w:r>
    </w:p>
    <w:p w14:paraId="36B237BB" w14:textId="77777777" w:rsidR="00433213" w:rsidRPr="00960C5D" w:rsidRDefault="00433213" w:rsidP="00433213">
      <w:pPr>
        <w:spacing w:after="0" w:line="240" w:lineRule="auto"/>
        <w:ind w:left="1080"/>
        <w:jc w:val="both"/>
        <w:rPr>
          <w:rFonts w:ascii="Arial" w:hAnsi="Arial" w:cs="Arial"/>
          <w:sz w:val="24"/>
          <w:lang w:val="en-US"/>
        </w:rPr>
      </w:pPr>
    </w:p>
    <w:p w14:paraId="6E10D527" w14:textId="77777777" w:rsidR="00433213" w:rsidRPr="00EF70EE" w:rsidRDefault="00433213" w:rsidP="00433213">
      <w:pPr>
        <w:pStyle w:val="Prrafodelista"/>
        <w:numPr>
          <w:ilvl w:val="0"/>
          <w:numId w:val="10"/>
        </w:numPr>
        <w:spacing w:after="0" w:line="240" w:lineRule="auto"/>
        <w:jc w:val="both"/>
        <w:rPr>
          <w:rFonts w:ascii="Arial" w:hAnsi="Arial" w:cs="Arial"/>
          <w:sz w:val="24"/>
        </w:rPr>
      </w:pPr>
      <w:r w:rsidRPr="00EF70EE">
        <w:rPr>
          <w:rFonts w:ascii="Arial" w:hAnsi="Arial" w:cs="Arial"/>
          <w:sz w:val="24"/>
          <w:lang w:val="en-US"/>
        </w:rPr>
        <w:t>“</w:t>
      </w:r>
      <w:r w:rsidRPr="00507D85">
        <w:rPr>
          <w:rFonts w:ascii="Arial" w:hAnsi="Arial" w:cs="Arial"/>
          <w:i/>
          <w:sz w:val="24"/>
          <w:u w:val="single"/>
          <w:lang w:val="en-US"/>
        </w:rPr>
        <w:t>Advanced FPGA Design Architecture, Implementation and Optimization</w:t>
      </w:r>
      <w:r w:rsidRPr="00EF70EE">
        <w:rPr>
          <w:rFonts w:ascii="Arial" w:hAnsi="Arial" w:cs="Arial"/>
          <w:sz w:val="24"/>
          <w:lang w:val="en-US"/>
        </w:rPr>
        <w:t>”. Steve Kilts; John</w:t>
      </w:r>
      <w:proofErr w:type="spellStart"/>
      <w:r w:rsidRPr="00EF70EE">
        <w:rPr>
          <w:rFonts w:ascii="Arial" w:hAnsi="Arial" w:cs="Arial"/>
          <w:sz w:val="24"/>
        </w:rPr>
        <w:t>Wiley</w:t>
      </w:r>
      <w:proofErr w:type="spellEnd"/>
      <w:r w:rsidRPr="00EF70EE">
        <w:rPr>
          <w:rFonts w:ascii="Arial" w:hAnsi="Arial" w:cs="Arial"/>
          <w:sz w:val="24"/>
        </w:rPr>
        <w:t xml:space="preserve"> &amp; </w:t>
      </w:r>
      <w:proofErr w:type="spellStart"/>
      <w:r w:rsidRPr="00EF70EE">
        <w:rPr>
          <w:rFonts w:ascii="Arial" w:hAnsi="Arial" w:cs="Arial"/>
          <w:sz w:val="24"/>
        </w:rPr>
        <w:t>Sons</w:t>
      </w:r>
      <w:proofErr w:type="spellEnd"/>
      <w:r w:rsidRPr="00EF70EE">
        <w:rPr>
          <w:rFonts w:ascii="Arial" w:hAnsi="Arial" w:cs="Arial"/>
          <w:sz w:val="24"/>
        </w:rPr>
        <w:t xml:space="preserve"> Inc., 2007.</w:t>
      </w:r>
    </w:p>
    <w:p w14:paraId="16CE194E" w14:textId="77777777" w:rsidR="00433213" w:rsidRPr="00960C5D" w:rsidRDefault="00433213" w:rsidP="00433213">
      <w:pPr>
        <w:spacing w:after="0" w:line="240" w:lineRule="auto"/>
        <w:ind w:left="1080"/>
        <w:jc w:val="both"/>
        <w:rPr>
          <w:rFonts w:ascii="Arial" w:hAnsi="Arial" w:cs="Arial"/>
          <w:sz w:val="24"/>
        </w:rPr>
      </w:pPr>
    </w:p>
    <w:p w14:paraId="7BAD7A9B" w14:textId="77777777" w:rsidR="00433213" w:rsidRPr="00EF70EE" w:rsidRDefault="00433213" w:rsidP="00433213">
      <w:pPr>
        <w:pStyle w:val="Prrafodelista"/>
        <w:numPr>
          <w:ilvl w:val="0"/>
          <w:numId w:val="10"/>
        </w:numPr>
        <w:spacing w:after="0" w:line="240" w:lineRule="auto"/>
        <w:jc w:val="both"/>
        <w:rPr>
          <w:rFonts w:ascii="Arial" w:hAnsi="Arial" w:cs="Arial"/>
          <w:sz w:val="24"/>
          <w:lang w:val="en-US"/>
        </w:rPr>
      </w:pPr>
      <w:r w:rsidRPr="00EF70EE">
        <w:rPr>
          <w:rFonts w:ascii="Arial" w:hAnsi="Arial" w:cs="Arial"/>
          <w:sz w:val="24"/>
          <w:lang w:val="en-US"/>
        </w:rPr>
        <w:t>“</w:t>
      </w:r>
      <w:r w:rsidRPr="00507D85">
        <w:rPr>
          <w:rFonts w:ascii="Arial" w:hAnsi="Arial" w:cs="Arial"/>
          <w:i/>
          <w:sz w:val="24"/>
          <w:u w:val="single"/>
          <w:lang w:val="en-US"/>
        </w:rPr>
        <w:t xml:space="preserve">RTL HARDWARE DESIGN USING VHDL, Coding for Efficiency, Portability, and </w:t>
      </w:r>
      <w:proofErr w:type="spellStart"/>
      <w:r w:rsidRPr="00507D85">
        <w:rPr>
          <w:rFonts w:ascii="Arial" w:hAnsi="Arial" w:cs="Arial"/>
          <w:i/>
          <w:sz w:val="24"/>
          <w:u w:val="single"/>
          <w:lang w:val="en-US"/>
        </w:rPr>
        <w:t>Scalability</w:t>
      </w:r>
      <w:r w:rsidRPr="00EF70EE">
        <w:rPr>
          <w:rFonts w:ascii="Arial" w:hAnsi="Arial" w:cs="Arial"/>
          <w:sz w:val="24"/>
          <w:lang w:val="en-US"/>
        </w:rPr>
        <w:t>”.Pong</w:t>
      </w:r>
      <w:proofErr w:type="spellEnd"/>
      <w:r w:rsidRPr="00EF70EE">
        <w:rPr>
          <w:rFonts w:ascii="Arial" w:hAnsi="Arial" w:cs="Arial"/>
          <w:sz w:val="24"/>
          <w:lang w:val="en-US"/>
        </w:rPr>
        <w:t xml:space="preserve"> Chu; John Wiley &amp; Sons Inc., 2006.</w:t>
      </w:r>
    </w:p>
    <w:p w14:paraId="49459221" w14:textId="77777777" w:rsidR="00433213" w:rsidRPr="00EF70EE" w:rsidRDefault="00433213" w:rsidP="00433213">
      <w:pPr>
        <w:pStyle w:val="Prrafodelista"/>
        <w:rPr>
          <w:rFonts w:ascii="Arial" w:hAnsi="Arial" w:cs="Arial"/>
          <w:sz w:val="24"/>
          <w:lang w:val="en-US"/>
        </w:rPr>
      </w:pPr>
    </w:p>
    <w:p w14:paraId="0D03E5B7" w14:textId="77777777" w:rsidR="00433213" w:rsidRPr="00EF70EE" w:rsidRDefault="00433213" w:rsidP="00433213">
      <w:pPr>
        <w:pStyle w:val="Prrafodelista"/>
        <w:numPr>
          <w:ilvl w:val="0"/>
          <w:numId w:val="10"/>
        </w:numPr>
        <w:spacing w:after="0" w:line="240" w:lineRule="auto"/>
        <w:jc w:val="both"/>
        <w:rPr>
          <w:rFonts w:ascii="Arial" w:hAnsi="Arial" w:cs="Arial"/>
          <w:sz w:val="24"/>
        </w:rPr>
      </w:pPr>
      <w:r w:rsidRPr="00EF70EE">
        <w:rPr>
          <w:rFonts w:ascii="Arial" w:hAnsi="Arial" w:cs="Arial"/>
          <w:sz w:val="24"/>
          <w:lang w:val="en-US"/>
        </w:rPr>
        <w:t>“</w:t>
      </w:r>
      <w:r w:rsidRPr="00507D85">
        <w:rPr>
          <w:rFonts w:ascii="Arial" w:hAnsi="Arial" w:cs="Arial"/>
          <w:i/>
          <w:sz w:val="24"/>
          <w:u w:val="single"/>
          <w:lang w:val="en-US"/>
        </w:rPr>
        <w:t>Digital Design. Principles and Practices</w:t>
      </w:r>
      <w:r w:rsidRPr="00EF70EE">
        <w:rPr>
          <w:rFonts w:ascii="Arial" w:hAnsi="Arial" w:cs="Arial"/>
          <w:sz w:val="24"/>
          <w:lang w:val="en-US"/>
        </w:rPr>
        <w:t xml:space="preserve">”. </w:t>
      </w:r>
      <w:r w:rsidRPr="00EF70EE">
        <w:rPr>
          <w:rFonts w:ascii="Arial" w:hAnsi="Arial" w:cs="Arial"/>
          <w:sz w:val="24"/>
        </w:rPr>
        <w:t xml:space="preserve">J. </w:t>
      </w:r>
      <w:proofErr w:type="spellStart"/>
      <w:r w:rsidRPr="00EF70EE">
        <w:rPr>
          <w:rFonts w:ascii="Arial" w:hAnsi="Arial" w:cs="Arial"/>
          <w:sz w:val="24"/>
        </w:rPr>
        <w:t>Wakerly</w:t>
      </w:r>
      <w:proofErr w:type="spellEnd"/>
      <w:r w:rsidRPr="00EF70EE">
        <w:rPr>
          <w:rFonts w:ascii="Arial" w:hAnsi="Arial" w:cs="Arial"/>
          <w:sz w:val="24"/>
        </w:rPr>
        <w:t>. Prentice Hall. 2004.</w:t>
      </w:r>
    </w:p>
    <w:p w14:paraId="69905C45" w14:textId="77777777" w:rsidR="00433213" w:rsidRPr="00EF70EE" w:rsidRDefault="00433213" w:rsidP="00433213">
      <w:pPr>
        <w:pStyle w:val="Prrafodelista"/>
        <w:rPr>
          <w:rFonts w:ascii="Arial" w:hAnsi="Arial" w:cs="Arial"/>
          <w:sz w:val="24"/>
        </w:rPr>
      </w:pPr>
    </w:p>
    <w:p w14:paraId="6230A525" w14:textId="2A16AE6D" w:rsidR="00433213" w:rsidRPr="00EF70EE" w:rsidRDefault="001D53C7" w:rsidP="001D53C7">
      <w:pPr>
        <w:pStyle w:val="Prrafodelista"/>
        <w:numPr>
          <w:ilvl w:val="0"/>
          <w:numId w:val="10"/>
        </w:numPr>
        <w:spacing w:after="0" w:line="240" w:lineRule="auto"/>
        <w:rPr>
          <w:rFonts w:ascii="Arial" w:hAnsi="Arial" w:cs="Arial"/>
          <w:sz w:val="24"/>
        </w:rPr>
      </w:pPr>
      <w:r>
        <w:rPr>
          <w:rFonts w:ascii="Arial" w:hAnsi="Arial" w:cs="Arial"/>
          <w:sz w:val="24"/>
        </w:rPr>
        <w:t xml:space="preserve">“Manual básico de </w:t>
      </w:r>
      <w:proofErr w:type="spellStart"/>
      <w:r>
        <w:rPr>
          <w:rFonts w:ascii="Arial" w:hAnsi="Arial" w:cs="Arial"/>
          <w:sz w:val="24"/>
        </w:rPr>
        <w:t>MatLab</w:t>
      </w:r>
      <w:proofErr w:type="spellEnd"/>
      <w:r>
        <w:rPr>
          <w:rFonts w:ascii="Arial" w:hAnsi="Arial" w:cs="Arial"/>
          <w:sz w:val="24"/>
        </w:rPr>
        <w:t xml:space="preserve">” - </w:t>
      </w:r>
      <w:r w:rsidRPr="001D53C7">
        <w:rPr>
          <w:rFonts w:ascii="Arial" w:hAnsi="Arial" w:cs="Arial"/>
          <w:sz w:val="24"/>
        </w:rPr>
        <w:t>Mª Cristina Casado Fernández</w:t>
      </w:r>
      <w:r w:rsidR="00433213" w:rsidRPr="00EF70EE">
        <w:rPr>
          <w:rFonts w:ascii="Arial" w:hAnsi="Arial" w:cs="Arial"/>
          <w:sz w:val="24"/>
        </w:rPr>
        <w:t>.</w:t>
      </w:r>
      <w:r>
        <w:rPr>
          <w:rFonts w:ascii="Arial" w:hAnsi="Arial" w:cs="Arial"/>
          <w:sz w:val="24"/>
        </w:rPr>
        <w:t xml:space="preserve"> Disponible en </w:t>
      </w:r>
      <w:hyperlink r:id="rId90" w:history="1">
        <w:r w:rsidRPr="001D53C7">
          <w:rPr>
            <w:rStyle w:val="Hipervnculo"/>
            <w:rFonts w:ascii="Arial" w:hAnsi="Arial" w:cs="Arial"/>
            <w:sz w:val="24"/>
          </w:rPr>
          <w:t>http://www.sisoft.ucm.es/Manuales/MATLAB_r2006b.pdf</w:t>
        </w:r>
      </w:hyperlink>
    </w:p>
    <w:p w14:paraId="7F3C73B9" w14:textId="77777777" w:rsidR="00433213" w:rsidRPr="00EF70EE" w:rsidRDefault="00433213" w:rsidP="00433213">
      <w:pPr>
        <w:pStyle w:val="Prrafodelista"/>
        <w:rPr>
          <w:rFonts w:ascii="Arial" w:hAnsi="Arial" w:cs="Arial"/>
          <w:sz w:val="24"/>
        </w:rPr>
      </w:pPr>
    </w:p>
    <w:p w14:paraId="4D308701" w14:textId="7293645C" w:rsidR="00433213" w:rsidRPr="00507D85" w:rsidRDefault="00507D85" w:rsidP="00507D85">
      <w:pPr>
        <w:pStyle w:val="Prrafodelista"/>
        <w:numPr>
          <w:ilvl w:val="0"/>
          <w:numId w:val="10"/>
        </w:numPr>
        <w:spacing w:after="0" w:line="240" w:lineRule="auto"/>
        <w:rPr>
          <w:rFonts w:ascii="Arial" w:hAnsi="Arial" w:cs="Arial"/>
          <w:sz w:val="24"/>
          <w:lang w:val="en-US"/>
        </w:rPr>
      </w:pPr>
      <w:r>
        <w:rPr>
          <w:rFonts w:ascii="Arial" w:hAnsi="Arial" w:cs="Arial"/>
          <w:sz w:val="24"/>
          <w:lang w:val="en-US"/>
        </w:rPr>
        <w:t>“</w:t>
      </w:r>
      <w:r w:rsidR="00433213" w:rsidRPr="00507D85">
        <w:rPr>
          <w:rFonts w:ascii="Arial" w:hAnsi="Arial" w:cs="Arial"/>
          <w:sz w:val="24"/>
          <w:lang w:val="en-US"/>
        </w:rPr>
        <w:t xml:space="preserve">Introduction to </w:t>
      </w:r>
      <w:proofErr w:type="spellStart"/>
      <w:r w:rsidR="00433213" w:rsidRPr="00507D85">
        <w:rPr>
          <w:rFonts w:ascii="Arial" w:hAnsi="Arial" w:cs="Arial"/>
          <w:sz w:val="24"/>
          <w:lang w:val="en-US"/>
        </w:rPr>
        <w:t>Matlab</w:t>
      </w:r>
      <w:proofErr w:type="spellEnd"/>
      <w:r w:rsidR="00433213" w:rsidRPr="00507D85">
        <w:rPr>
          <w:rFonts w:ascii="Arial" w:hAnsi="Arial" w:cs="Arial"/>
          <w:sz w:val="24"/>
          <w:lang w:val="en-US"/>
        </w:rPr>
        <w:t xml:space="preserve"> Engine - Getting the best out of C++ and </w:t>
      </w:r>
      <w:proofErr w:type="spellStart"/>
      <w:r w:rsidR="00433213" w:rsidRPr="00507D85">
        <w:rPr>
          <w:rFonts w:ascii="Arial" w:hAnsi="Arial" w:cs="Arial"/>
          <w:sz w:val="24"/>
          <w:lang w:val="en-US"/>
        </w:rPr>
        <w:t>Matlab</w:t>
      </w:r>
      <w:proofErr w:type="spellEnd"/>
      <w:r w:rsidR="00433213" w:rsidRPr="00507D85">
        <w:rPr>
          <w:rFonts w:ascii="Arial" w:hAnsi="Arial" w:cs="Arial"/>
          <w:sz w:val="24"/>
          <w:lang w:val="en-US"/>
        </w:rPr>
        <w:t>.</w:t>
      </w:r>
      <w:r>
        <w:rPr>
          <w:rFonts w:ascii="Arial" w:hAnsi="Arial" w:cs="Arial"/>
          <w:sz w:val="24"/>
          <w:lang w:val="en-US"/>
        </w:rPr>
        <w:t>”</w:t>
      </w:r>
      <w:r w:rsidR="00433213" w:rsidRPr="00507D85">
        <w:rPr>
          <w:rFonts w:ascii="Arial" w:hAnsi="Arial" w:cs="Arial"/>
          <w:sz w:val="24"/>
          <w:lang w:val="en-US"/>
        </w:rPr>
        <w:t xml:space="preserve"> – Jai Pillai</w:t>
      </w:r>
      <w:r>
        <w:rPr>
          <w:rFonts w:ascii="Arial" w:hAnsi="Arial" w:cs="Arial"/>
          <w:sz w:val="24"/>
          <w:lang w:val="en-US"/>
        </w:rPr>
        <w:t xml:space="preserve">. </w:t>
      </w:r>
      <w:proofErr w:type="spellStart"/>
      <w:r>
        <w:rPr>
          <w:rFonts w:ascii="Arial" w:hAnsi="Arial" w:cs="Arial"/>
          <w:sz w:val="24"/>
          <w:lang w:val="en-US"/>
        </w:rPr>
        <w:t>Disponible</w:t>
      </w:r>
      <w:proofErr w:type="spellEnd"/>
      <w:r>
        <w:rPr>
          <w:rFonts w:ascii="Arial" w:hAnsi="Arial" w:cs="Arial"/>
          <w:sz w:val="24"/>
          <w:lang w:val="en-US"/>
        </w:rPr>
        <w:t xml:space="preserve"> en </w:t>
      </w:r>
      <w:hyperlink r:id="rId91" w:history="1">
        <w:r w:rsidRPr="00507D85">
          <w:rPr>
            <w:rStyle w:val="Hipervnculo"/>
            <w:rFonts w:ascii="Arial" w:hAnsi="Arial" w:cs="Arial"/>
            <w:sz w:val="24"/>
            <w:lang w:val="en-US"/>
          </w:rPr>
          <w:t>http://www.umiacs.umd.edu/~jsp/Downloads/MatlabEngine/MatlabEngine.pdf</w:t>
        </w:r>
      </w:hyperlink>
    </w:p>
    <w:p w14:paraId="59B80282" w14:textId="77777777" w:rsidR="00433213" w:rsidRPr="00507D85" w:rsidRDefault="00433213" w:rsidP="00433213">
      <w:pPr>
        <w:spacing w:after="0" w:line="240" w:lineRule="auto"/>
        <w:ind w:left="1080"/>
        <w:jc w:val="both"/>
        <w:rPr>
          <w:rFonts w:ascii="Arial" w:hAnsi="Arial" w:cs="Arial"/>
          <w:sz w:val="24"/>
          <w:lang w:val="en-US"/>
        </w:rPr>
      </w:pPr>
    </w:p>
    <w:p w14:paraId="03452A91" w14:textId="77777777" w:rsidR="00433213" w:rsidRDefault="00433213" w:rsidP="00433213">
      <w:pPr>
        <w:spacing w:after="0" w:line="240" w:lineRule="auto"/>
        <w:ind w:left="1080"/>
        <w:jc w:val="both"/>
        <w:rPr>
          <w:rFonts w:ascii="Arial" w:hAnsi="Arial" w:cs="Arial"/>
          <w:sz w:val="24"/>
        </w:rPr>
      </w:pPr>
      <w:r w:rsidRPr="00960C5D">
        <w:rPr>
          <w:rFonts w:ascii="Arial" w:hAnsi="Arial" w:cs="Arial"/>
          <w:sz w:val="24"/>
        </w:rPr>
        <w:t>.</w:t>
      </w:r>
    </w:p>
    <w:p w14:paraId="0F7EC163" w14:textId="77777777" w:rsidR="00433213" w:rsidRDefault="00433213" w:rsidP="00433213">
      <w:pPr>
        <w:spacing w:after="0" w:line="240" w:lineRule="auto"/>
        <w:ind w:left="360"/>
        <w:jc w:val="both"/>
        <w:rPr>
          <w:rFonts w:ascii="Arial" w:hAnsi="Arial" w:cs="Arial"/>
          <w:sz w:val="24"/>
        </w:rPr>
      </w:pPr>
    </w:p>
    <w:p w14:paraId="0CCDBC1A" w14:textId="432E4B23" w:rsidR="00433213" w:rsidRDefault="00433213" w:rsidP="00433213">
      <w:pPr>
        <w:spacing w:after="20"/>
        <w:jc w:val="both"/>
        <w:rPr>
          <w:rFonts w:ascii="Arial" w:hAnsi="Arial" w:cs="Arial"/>
          <w:b/>
          <w:sz w:val="24"/>
        </w:rPr>
      </w:pPr>
      <w:r w:rsidRPr="00960C5D">
        <w:rPr>
          <w:rFonts w:ascii="Arial" w:hAnsi="Arial" w:cs="Arial"/>
          <w:b/>
          <w:sz w:val="24"/>
        </w:rPr>
        <w:t>Recursos Web</w:t>
      </w:r>
    </w:p>
    <w:p w14:paraId="4BB5E05A" w14:textId="77777777" w:rsidR="00433213" w:rsidRPr="00960C5D" w:rsidRDefault="00433213" w:rsidP="00433213">
      <w:pPr>
        <w:spacing w:after="20"/>
        <w:jc w:val="both"/>
        <w:rPr>
          <w:rFonts w:ascii="Arial" w:hAnsi="Arial" w:cs="Arial"/>
          <w:b/>
          <w:sz w:val="24"/>
        </w:rPr>
      </w:pPr>
    </w:p>
    <w:p w14:paraId="1B6CAB4C" w14:textId="77777777" w:rsidR="00433213" w:rsidRDefault="004C4A07" w:rsidP="00433213">
      <w:pPr>
        <w:pStyle w:val="Prrafodelista"/>
        <w:numPr>
          <w:ilvl w:val="0"/>
          <w:numId w:val="10"/>
        </w:numPr>
        <w:spacing w:after="20"/>
        <w:jc w:val="both"/>
        <w:rPr>
          <w:rFonts w:ascii="Arial" w:hAnsi="Arial" w:cs="Arial"/>
          <w:sz w:val="24"/>
        </w:rPr>
      </w:pPr>
      <w:hyperlink r:id="rId92" w:history="1">
        <w:r w:rsidR="00433213" w:rsidRPr="00960C5D">
          <w:rPr>
            <w:rStyle w:val="Hipervnculo"/>
            <w:rFonts w:ascii="Arial" w:hAnsi="Arial" w:cs="Arial"/>
            <w:sz w:val="24"/>
          </w:rPr>
          <w:t>http://www.mathworks.com/help/matlab/matlab_external/introducing-matlab-engine.html</w:t>
        </w:r>
      </w:hyperlink>
    </w:p>
    <w:p w14:paraId="32F44AD7" w14:textId="77777777" w:rsidR="00433213" w:rsidRDefault="00433213" w:rsidP="00433213">
      <w:pPr>
        <w:pStyle w:val="Prrafodelista"/>
        <w:spacing w:after="20"/>
        <w:ind w:left="360"/>
        <w:jc w:val="both"/>
        <w:rPr>
          <w:rFonts w:ascii="Arial" w:hAnsi="Arial" w:cs="Arial"/>
          <w:sz w:val="24"/>
        </w:rPr>
      </w:pPr>
    </w:p>
    <w:p w14:paraId="60E7F7D7" w14:textId="77777777" w:rsidR="00433213" w:rsidRDefault="004C4A07" w:rsidP="00433213">
      <w:pPr>
        <w:pStyle w:val="Prrafodelista"/>
        <w:numPr>
          <w:ilvl w:val="0"/>
          <w:numId w:val="10"/>
        </w:numPr>
        <w:spacing w:after="20"/>
        <w:jc w:val="both"/>
        <w:rPr>
          <w:rFonts w:ascii="Arial" w:hAnsi="Arial" w:cs="Arial"/>
          <w:sz w:val="24"/>
        </w:rPr>
      </w:pPr>
      <w:hyperlink r:id="rId93" w:anchor="pinout_description_table" w:history="1">
        <w:r w:rsidR="00433213" w:rsidRPr="00960C5D">
          <w:rPr>
            <w:rStyle w:val="Hipervnculo"/>
            <w:rFonts w:ascii="Arial" w:hAnsi="Arial" w:cs="Arial"/>
            <w:sz w:val="24"/>
          </w:rPr>
          <w:t>https://reference.digilentinc.com/pmod:pmod:ad5:ref_manual#pinout_description_table</w:t>
        </w:r>
      </w:hyperlink>
    </w:p>
    <w:p w14:paraId="3E1BD5DD" w14:textId="77777777" w:rsidR="00433213" w:rsidRDefault="004C4A07" w:rsidP="00433213">
      <w:pPr>
        <w:pStyle w:val="Prrafodelista"/>
        <w:numPr>
          <w:ilvl w:val="0"/>
          <w:numId w:val="10"/>
        </w:numPr>
        <w:spacing w:after="20"/>
        <w:jc w:val="both"/>
        <w:rPr>
          <w:rFonts w:ascii="Arial" w:hAnsi="Arial" w:cs="Arial"/>
          <w:sz w:val="24"/>
        </w:rPr>
      </w:pPr>
      <w:hyperlink r:id="rId94" w:history="1">
        <w:r w:rsidR="00433213" w:rsidRPr="00960C5D">
          <w:rPr>
            <w:rStyle w:val="Hipervnculo"/>
            <w:rFonts w:ascii="Arial" w:hAnsi="Arial" w:cs="Arial"/>
            <w:sz w:val="24"/>
          </w:rPr>
          <w:t>https://eewiki.net/pages/viewpage.action?pageId=4096096</w:t>
        </w:r>
      </w:hyperlink>
    </w:p>
    <w:p w14:paraId="4CE84232" w14:textId="77777777" w:rsidR="00433213" w:rsidRDefault="00433213" w:rsidP="00433213">
      <w:pPr>
        <w:pStyle w:val="Prrafodelista"/>
        <w:spacing w:after="20"/>
        <w:ind w:left="360"/>
        <w:jc w:val="both"/>
        <w:rPr>
          <w:rFonts w:ascii="Arial" w:hAnsi="Arial" w:cs="Arial"/>
          <w:sz w:val="24"/>
        </w:rPr>
      </w:pPr>
    </w:p>
    <w:p w14:paraId="054059E0" w14:textId="77777777" w:rsidR="00433213" w:rsidRDefault="004C4A07" w:rsidP="00433213">
      <w:pPr>
        <w:pStyle w:val="Prrafodelista"/>
        <w:numPr>
          <w:ilvl w:val="0"/>
          <w:numId w:val="10"/>
        </w:numPr>
        <w:spacing w:after="20"/>
        <w:jc w:val="both"/>
        <w:rPr>
          <w:rFonts w:ascii="Arial" w:hAnsi="Arial" w:cs="Arial"/>
          <w:sz w:val="24"/>
        </w:rPr>
      </w:pPr>
      <w:hyperlink r:id="rId95" w:history="1">
        <w:r w:rsidR="00433213" w:rsidRPr="00960C5D">
          <w:rPr>
            <w:rStyle w:val="Hipervnculo"/>
            <w:rFonts w:ascii="Arial" w:hAnsi="Arial" w:cs="Arial"/>
            <w:sz w:val="24"/>
          </w:rPr>
          <w:t>http://www.cypress.com/products/ez-usb-fx3-superspeed-usb-30-peripheral-controller</w:t>
        </w:r>
      </w:hyperlink>
    </w:p>
    <w:p w14:paraId="10C49476" w14:textId="77777777" w:rsidR="00433213" w:rsidRDefault="00433213" w:rsidP="00433213">
      <w:pPr>
        <w:pStyle w:val="Prrafodelista"/>
        <w:spacing w:after="20"/>
        <w:ind w:left="360"/>
        <w:jc w:val="both"/>
        <w:rPr>
          <w:rFonts w:ascii="Arial" w:hAnsi="Arial" w:cs="Arial"/>
          <w:sz w:val="24"/>
        </w:rPr>
      </w:pPr>
    </w:p>
    <w:p w14:paraId="60801B2D" w14:textId="77777777" w:rsidR="00433213" w:rsidRDefault="004C4A07" w:rsidP="00433213">
      <w:pPr>
        <w:pStyle w:val="Prrafodelista"/>
        <w:numPr>
          <w:ilvl w:val="0"/>
          <w:numId w:val="10"/>
        </w:numPr>
        <w:spacing w:after="20"/>
        <w:jc w:val="both"/>
        <w:rPr>
          <w:rFonts w:ascii="Arial" w:hAnsi="Arial" w:cs="Arial"/>
          <w:sz w:val="24"/>
        </w:rPr>
      </w:pPr>
      <w:hyperlink r:id="rId96" w:history="1">
        <w:r w:rsidR="00433213" w:rsidRPr="00960C5D">
          <w:rPr>
            <w:rStyle w:val="Hipervnculo"/>
            <w:rFonts w:ascii="Arial" w:hAnsi="Arial" w:cs="Arial"/>
            <w:sz w:val="24"/>
          </w:rPr>
          <w:t>http://www.cypress.com/documentation/application-notes/an65974-designing-ez-usb-fx3-slave-fifo-interface</w:t>
        </w:r>
      </w:hyperlink>
    </w:p>
    <w:p w14:paraId="2D9F82E9" w14:textId="77777777" w:rsidR="00433213" w:rsidRDefault="00433213" w:rsidP="00433213">
      <w:pPr>
        <w:pStyle w:val="Prrafodelista"/>
        <w:spacing w:after="20"/>
        <w:ind w:left="360"/>
        <w:jc w:val="both"/>
        <w:rPr>
          <w:rFonts w:ascii="Arial" w:hAnsi="Arial" w:cs="Arial"/>
          <w:sz w:val="24"/>
        </w:rPr>
      </w:pPr>
    </w:p>
    <w:p w14:paraId="5B6DFE42" w14:textId="022AB231" w:rsidR="00433213" w:rsidRPr="001D53C7" w:rsidRDefault="004C4A07" w:rsidP="001D53C7">
      <w:pPr>
        <w:pStyle w:val="Prrafodelista"/>
        <w:numPr>
          <w:ilvl w:val="0"/>
          <w:numId w:val="10"/>
        </w:numPr>
        <w:spacing w:after="20"/>
        <w:rPr>
          <w:rFonts w:ascii="Arial" w:hAnsi="Arial" w:cs="Arial"/>
          <w:sz w:val="24"/>
        </w:rPr>
      </w:pPr>
      <w:hyperlink r:id="rId97" w:history="1">
        <w:r w:rsidR="00433213" w:rsidRPr="001D53C7">
          <w:rPr>
            <w:rStyle w:val="Hipervnculo"/>
            <w:rFonts w:ascii="Arial" w:hAnsi="Arial" w:cs="Arial"/>
            <w:sz w:val="24"/>
          </w:rPr>
          <w:t>http://www.xilinx.com/support/documentation/user_guides/ug480_7Series_XADC.pdf</w:t>
        </w:r>
      </w:hyperlink>
    </w:p>
    <w:sectPr w:rsidR="00433213" w:rsidRPr="001D53C7" w:rsidSect="00433213">
      <w:footerReference w:type="first" r:id="rId98"/>
      <w:pgSz w:w="11906" w:h="16838"/>
      <w:pgMar w:top="1418" w:right="1134" w:bottom="1418" w:left="1134"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4" w:author="Cristian Sisterna" w:date="2016-10-20T21:31:00Z" w:initials="CS">
    <w:p w14:paraId="474FA6B4" w14:textId="48DA4E95" w:rsidR="004C4A07" w:rsidRDefault="004C4A07">
      <w:pPr>
        <w:pStyle w:val="Textocomentario"/>
      </w:pPr>
      <w:r>
        <w:rPr>
          <w:rStyle w:val="Refdecomentario"/>
        </w:rPr>
        <w:annotationRef/>
      </w:r>
      <w:r>
        <w:rPr>
          <w:noProof/>
        </w:rPr>
        <w:t xml:space="preserve">Lo mismo que te comenté antes, si tenés el diagrama de estados de control_xadc, incluilo en esta parte.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4FA6B4"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77855" w14:textId="77777777" w:rsidR="00756369" w:rsidRDefault="00756369" w:rsidP="00FF45D7">
      <w:pPr>
        <w:spacing w:after="0" w:line="240" w:lineRule="auto"/>
      </w:pPr>
      <w:r>
        <w:separator/>
      </w:r>
    </w:p>
  </w:endnote>
  <w:endnote w:type="continuationSeparator" w:id="0">
    <w:p w14:paraId="6CDD9D0B" w14:textId="77777777" w:rsidR="00756369" w:rsidRDefault="00756369" w:rsidP="00FF4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0381574"/>
      <w:docPartObj>
        <w:docPartGallery w:val="Page Numbers (Bottom of Page)"/>
        <w:docPartUnique/>
      </w:docPartObj>
    </w:sdtPr>
    <w:sdtContent>
      <w:p w14:paraId="39449A41" w14:textId="77777777" w:rsidR="004C4A07" w:rsidRDefault="004C4A07">
        <w:pPr>
          <w:pStyle w:val="Piedepgina"/>
          <w:jc w:val="right"/>
        </w:pPr>
        <w:r>
          <w:fldChar w:fldCharType="begin"/>
        </w:r>
        <w:r>
          <w:instrText>PAGE   \* MERGEFORMAT</w:instrText>
        </w:r>
        <w:r>
          <w:fldChar w:fldCharType="separate"/>
        </w:r>
        <w:r w:rsidR="00CC679D" w:rsidRPr="00CC679D">
          <w:rPr>
            <w:noProof/>
            <w:lang w:val="es-ES"/>
          </w:rPr>
          <w:t>38</w:t>
        </w:r>
        <w:r>
          <w:fldChar w:fldCharType="end"/>
        </w:r>
      </w:p>
    </w:sdtContent>
  </w:sdt>
  <w:p w14:paraId="17DE6F61" w14:textId="77777777" w:rsidR="004C4A07" w:rsidRDefault="004C4A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771F4" w14:textId="77777777" w:rsidR="004C4A07" w:rsidRDefault="004C4A07">
    <w:pPr>
      <w:pStyle w:val="Piedepgina"/>
      <w:jc w:val="right"/>
    </w:pPr>
    <w:sdt>
      <w:sdtPr>
        <w:id w:val="-806165188"/>
        <w:docPartObj>
          <w:docPartGallery w:val="Page Numbers (Bottom of Page)"/>
          <w:docPartUnique/>
        </w:docPartObj>
      </w:sdtPr>
      <w:sdtContent>
        <w:r>
          <w:t>1</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77804" w14:textId="16237C07" w:rsidR="004C4A07" w:rsidRDefault="004C4A07">
    <w:pPr>
      <w:pStyle w:val="Piedepgina"/>
      <w:jc w:val="right"/>
    </w:pPr>
    <w:sdt>
      <w:sdtPr>
        <w:id w:val="-511842239"/>
        <w:docPartObj>
          <w:docPartGallery w:val="Page Numbers (Bottom of Page)"/>
          <w:docPartUnique/>
        </w:docPartObj>
      </w:sdtPr>
      <w:sdtContent>
        <w:r>
          <w:t>6</w:t>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D9347" w14:textId="6FAF8737" w:rsidR="004C4A07" w:rsidRDefault="004C4A07">
    <w:pPr>
      <w:pStyle w:val="Piedepgina"/>
      <w:jc w:val="right"/>
    </w:pPr>
    <w:sdt>
      <w:sdtPr>
        <w:id w:val="-564725566"/>
        <w:docPartObj>
          <w:docPartGallery w:val="Page Numbers (Bottom of Page)"/>
          <w:docPartUnique/>
        </w:docPartObj>
      </w:sdtPr>
      <w:sdtContent>
        <w:r>
          <w:t>20</w:t>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675125"/>
      <w:docPartObj>
        <w:docPartGallery w:val="Page Numbers (Bottom of Page)"/>
        <w:docPartUnique/>
      </w:docPartObj>
    </w:sdtPr>
    <w:sdtContent>
      <w:p w14:paraId="6293D4D9" w14:textId="77777777" w:rsidR="004C4A07" w:rsidRDefault="004C4A07">
        <w:pPr>
          <w:pStyle w:val="Piedepgina"/>
          <w:jc w:val="right"/>
        </w:pPr>
        <w:r>
          <w:fldChar w:fldCharType="begin"/>
        </w:r>
        <w:r>
          <w:instrText>PAGE   \* MERGEFORMAT</w:instrText>
        </w:r>
        <w:r>
          <w:fldChar w:fldCharType="separate"/>
        </w:r>
        <w:r w:rsidR="00CC679D" w:rsidRPr="00CC679D">
          <w:rPr>
            <w:noProof/>
            <w:lang w:val="es-ES"/>
          </w:rPr>
          <w:t>62</w:t>
        </w:r>
        <w:r>
          <w:fldChar w:fldCharType="end"/>
        </w:r>
      </w:p>
    </w:sdtContent>
  </w:sdt>
  <w:p w14:paraId="5C5978ED" w14:textId="77777777" w:rsidR="004C4A07" w:rsidRDefault="004C4A0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3058039"/>
      <w:docPartObj>
        <w:docPartGallery w:val="Page Numbers (Bottom of Page)"/>
        <w:docPartUnique/>
      </w:docPartObj>
    </w:sdtPr>
    <w:sdtContent>
      <w:p w14:paraId="1D46EDA0" w14:textId="3FEE77B9" w:rsidR="004C4A07" w:rsidRDefault="00CC679D">
        <w:pPr>
          <w:pStyle w:val="Piedepgina"/>
          <w:jc w:val="right"/>
        </w:pPr>
        <w:r>
          <w:t>63</w:t>
        </w:r>
      </w:p>
    </w:sdtContent>
  </w:sdt>
  <w:p w14:paraId="4516E579" w14:textId="77777777" w:rsidR="004C4A07" w:rsidRDefault="004C4A07">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951669"/>
      <w:docPartObj>
        <w:docPartGallery w:val="Page Numbers (Bottom of Page)"/>
        <w:docPartUnique/>
      </w:docPartObj>
    </w:sdtPr>
    <w:sdtContent>
      <w:p w14:paraId="288A9708" w14:textId="4EDAA01C" w:rsidR="004C4A07" w:rsidRDefault="00CC679D">
        <w:pPr>
          <w:pStyle w:val="Piedepgina"/>
          <w:jc w:val="right"/>
        </w:pPr>
        <w:r>
          <w:t>66</w:t>
        </w:r>
      </w:p>
    </w:sdtContent>
  </w:sdt>
  <w:p w14:paraId="67D0CD12" w14:textId="77777777" w:rsidR="004C4A07" w:rsidRDefault="004C4A07">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693155"/>
      <w:docPartObj>
        <w:docPartGallery w:val="Page Numbers (Bottom of Page)"/>
        <w:docPartUnique/>
      </w:docPartObj>
    </w:sdtPr>
    <w:sdtContent>
      <w:p w14:paraId="5893F236" w14:textId="3A190304" w:rsidR="004C4A07" w:rsidRDefault="004C4A07">
        <w:pPr>
          <w:pStyle w:val="Piedepgina"/>
          <w:jc w:val="right"/>
        </w:pPr>
        <w:r>
          <w:t>65</w:t>
        </w:r>
      </w:p>
    </w:sdtContent>
  </w:sdt>
  <w:p w14:paraId="3EBFD5C3" w14:textId="77777777" w:rsidR="004C4A07" w:rsidRDefault="004C4A07">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5825117"/>
      <w:docPartObj>
        <w:docPartGallery w:val="Page Numbers (Bottom of Page)"/>
        <w:docPartUnique/>
      </w:docPartObj>
    </w:sdtPr>
    <w:sdtContent>
      <w:p w14:paraId="07E0CD0D" w14:textId="0A203FFB" w:rsidR="004C4A07" w:rsidRDefault="004C4A07">
        <w:pPr>
          <w:pStyle w:val="Piedepgina"/>
          <w:jc w:val="right"/>
        </w:pPr>
        <w:r>
          <w:t>67</w:t>
        </w:r>
      </w:p>
    </w:sdtContent>
  </w:sdt>
  <w:p w14:paraId="56271D79" w14:textId="77777777" w:rsidR="004C4A07" w:rsidRDefault="004C4A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3B202" w14:textId="77777777" w:rsidR="00756369" w:rsidRDefault="00756369" w:rsidP="00FF45D7">
      <w:pPr>
        <w:spacing w:after="0" w:line="240" w:lineRule="auto"/>
      </w:pPr>
      <w:r>
        <w:separator/>
      </w:r>
    </w:p>
  </w:footnote>
  <w:footnote w:type="continuationSeparator" w:id="0">
    <w:p w14:paraId="24254293" w14:textId="77777777" w:rsidR="00756369" w:rsidRDefault="00756369" w:rsidP="00FF45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D2B00" w14:textId="0B11E58B" w:rsidR="004C4A07" w:rsidRPr="00CC679D" w:rsidRDefault="00CC679D" w:rsidP="004204BD">
    <w:pPr>
      <w:pStyle w:val="Encabezado"/>
      <w:pBdr>
        <w:bottom w:val="single" w:sz="6" w:space="1" w:color="auto"/>
      </w:pBdr>
      <w:tabs>
        <w:tab w:val="clear" w:pos="4252"/>
        <w:tab w:val="clear" w:pos="8504"/>
        <w:tab w:val="left" w:pos="4110"/>
      </w:tabs>
      <w:rPr>
        <w:i/>
        <w:sz w:val="18"/>
      </w:rPr>
    </w:pPr>
    <w:r w:rsidRPr="00CC679D">
      <w:rPr>
        <w:i/>
        <w:sz w:val="18"/>
      </w:rPr>
      <w:t>Capítulo</w:t>
    </w:r>
    <w:r w:rsidR="004C4A07" w:rsidRPr="00CC679D">
      <w:rPr>
        <w:i/>
        <w:sz w:val="18"/>
      </w:rPr>
      <w:t xml:space="preserve"> 1: Componentes utilizados</w:t>
    </w:r>
    <w:r w:rsidR="004C4A07" w:rsidRPr="00CC679D">
      <w:rPr>
        <w:i/>
        <w:sz w:val="18"/>
      </w:rPr>
      <w:tab/>
    </w:r>
  </w:p>
  <w:p w14:paraId="67C7844D" w14:textId="77777777" w:rsidR="004C4A07" w:rsidRPr="004204BD" w:rsidRDefault="004C4A07">
    <w:pPr>
      <w:pStyle w:val="Encabezado"/>
      <w:rPr>
        <w:b/>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52EE6C" w14:textId="77777777" w:rsidR="004C4A07" w:rsidRPr="005847F8" w:rsidRDefault="004C4A07" w:rsidP="004204BD">
    <w:pPr>
      <w:pStyle w:val="Encabezado"/>
      <w:pBdr>
        <w:bottom w:val="single" w:sz="6" w:space="1" w:color="auto"/>
      </w:pBdr>
      <w:tabs>
        <w:tab w:val="clear" w:pos="4252"/>
        <w:tab w:val="clear" w:pos="8504"/>
        <w:tab w:val="left" w:pos="4110"/>
      </w:tabs>
      <w:rPr>
        <w:i/>
        <w:sz w:val="18"/>
        <w:lang w:val="en-US"/>
      </w:rPr>
    </w:pPr>
    <w:r w:rsidRPr="005847F8">
      <w:rPr>
        <w:i/>
        <w:sz w:val="18"/>
      </w:rPr>
      <w:t>Capitulo</w:t>
    </w:r>
    <w:r w:rsidRPr="005847F8">
      <w:rPr>
        <w:i/>
        <w:sz w:val="18"/>
        <w:lang w:val="en-US"/>
      </w:rPr>
      <w:t xml:space="preserve"> 2: El USB</w:t>
    </w:r>
    <w:r w:rsidRPr="005847F8">
      <w:rPr>
        <w:i/>
        <w:sz w:val="18"/>
        <w:lang w:val="en-US"/>
      </w:rPr>
      <w:tab/>
    </w:r>
  </w:p>
  <w:p w14:paraId="48918884" w14:textId="77777777" w:rsidR="004C4A07" w:rsidRPr="004204BD" w:rsidRDefault="004C4A07">
    <w:pPr>
      <w:pStyle w:val="Encabezado"/>
      <w:rPr>
        <w:b/>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7B2B4" w14:textId="5E1B7C4F" w:rsidR="004C4A07" w:rsidRPr="00D444F3" w:rsidRDefault="004C4A07" w:rsidP="004204BD">
    <w:pPr>
      <w:pStyle w:val="Encabezado"/>
      <w:pBdr>
        <w:bottom w:val="single" w:sz="6" w:space="1" w:color="auto"/>
      </w:pBdr>
      <w:tabs>
        <w:tab w:val="clear" w:pos="4252"/>
        <w:tab w:val="clear" w:pos="8504"/>
        <w:tab w:val="left" w:pos="4110"/>
      </w:tabs>
      <w:rPr>
        <w:i/>
        <w:sz w:val="18"/>
      </w:rPr>
    </w:pPr>
    <w:r w:rsidRPr="005847F8">
      <w:rPr>
        <w:i/>
        <w:sz w:val="18"/>
      </w:rPr>
      <w:t>Capítulo</w:t>
    </w:r>
    <w:r>
      <w:rPr>
        <w:i/>
        <w:sz w:val="18"/>
      </w:rPr>
      <w:t xml:space="preserve"> 3</w:t>
    </w:r>
    <w:r w:rsidRPr="00D444F3">
      <w:rPr>
        <w:i/>
        <w:sz w:val="18"/>
      </w:rPr>
      <w:t xml:space="preserve">: Desarrollo de la interface USB – Visual C++ - </w:t>
    </w:r>
    <w:proofErr w:type="spellStart"/>
    <w:r w:rsidRPr="00D444F3">
      <w:rPr>
        <w:i/>
        <w:sz w:val="18"/>
      </w:rPr>
      <w:t>MatLab</w:t>
    </w:r>
    <w:proofErr w:type="spellEnd"/>
    <w:r w:rsidRPr="00D444F3">
      <w:rPr>
        <w:i/>
        <w:sz w:val="18"/>
      </w:rPr>
      <w:t>.</w:t>
    </w:r>
    <w:r w:rsidRPr="00D444F3">
      <w:rPr>
        <w:i/>
        <w:sz w:val="18"/>
      </w:rPr>
      <w:tab/>
    </w:r>
  </w:p>
  <w:p w14:paraId="399F7BCF" w14:textId="77777777" w:rsidR="004C4A07" w:rsidRPr="00D444F3" w:rsidRDefault="004C4A07">
    <w:pPr>
      <w:pStyle w:val="Encabezado"/>
      <w:rPr>
        <w: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1B48B" w14:textId="4EB85E53" w:rsidR="004C4A07" w:rsidRPr="00D444F3" w:rsidRDefault="004C4A07" w:rsidP="004204BD">
    <w:pPr>
      <w:pStyle w:val="Encabezado"/>
      <w:pBdr>
        <w:bottom w:val="single" w:sz="6" w:space="1" w:color="auto"/>
      </w:pBdr>
      <w:tabs>
        <w:tab w:val="clear" w:pos="4252"/>
        <w:tab w:val="clear" w:pos="8504"/>
        <w:tab w:val="left" w:pos="4110"/>
      </w:tabs>
      <w:rPr>
        <w:i/>
        <w:sz w:val="18"/>
      </w:rPr>
    </w:pPr>
    <w:r w:rsidRPr="005847F8">
      <w:rPr>
        <w:i/>
        <w:sz w:val="18"/>
      </w:rPr>
      <w:t>Capítulo</w:t>
    </w:r>
    <w:r>
      <w:rPr>
        <w:i/>
        <w:sz w:val="18"/>
      </w:rPr>
      <w:t xml:space="preserve"> 4</w:t>
    </w:r>
    <w:r w:rsidRPr="00D444F3">
      <w:rPr>
        <w:i/>
        <w:sz w:val="18"/>
      </w:rPr>
      <w:t xml:space="preserve">: </w:t>
    </w:r>
    <w:r>
      <w:rPr>
        <w:i/>
        <w:sz w:val="18"/>
      </w:rPr>
      <w:t>Interface conversor ADC – FPGA – EZ USB FX3</w:t>
    </w:r>
    <w:r w:rsidRPr="00D444F3">
      <w:rPr>
        <w:i/>
        <w:sz w:val="18"/>
      </w:rPr>
      <w:t xml:space="preserve"> -</w:t>
    </w:r>
    <w:r>
      <w:rPr>
        <w:i/>
        <w:sz w:val="18"/>
      </w:rPr>
      <w:t xml:space="preserve"> USB</w:t>
    </w:r>
    <w:r w:rsidRPr="00D444F3">
      <w:rPr>
        <w:i/>
        <w:sz w:val="18"/>
      </w:rPr>
      <w:t>.</w:t>
    </w:r>
    <w:r w:rsidRPr="00D444F3">
      <w:rPr>
        <w:i/>
        <w:sz w:val="18"/>
      </w:rPr>
      <w:tab/>
    </w:r>
  </w:p>
  <w:p w14:paraId="1C87EEF9" w14:textId="77777777" w:rsidR="004C4A07" w:rsidRPr="00D444F3" w:rsidRDefault="004C4A07">
    <w:pPr>
      <w:pStyle w:val="Encabezado"/>
      <w:rPr>
        <w: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091B0" w14:textId="77777777" w:rsidR="004C4A07" w:rsidRPr="00D444F3" w:rsidRDefault="004C4A07" w:rsidP="00885018">
    <w:pPr>
      <w:pStyle w:val="Encabezado"/>
      <w:tabs>
        <w:tab w:val="clear" w:pos="4252"/>
        <w:tab w:val="clear" w:pos="8504"/>
        <w:tab w:val="left" w:pos="3918"/>
      </w:tabs>
      <w:rPr>
        <w:rFonts w:ascii="Arial" w:hAnsi="Arial" w:cs="Arial"/>
        <w:sz w:val="32"/>
        <w:szCs w:val="3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98BF" w14:textId="243FEC70" w:rsidR="004C4A07" w:rsidRPr="00507D85" w:rsidRDefault="004C4A07" w:rsidP="00507D85">
    <w:pPr>
      <w:pStyle w:val="Encabezado"/>
      <w:pBdr>
        <w:bottom w:val="single" w:sz="6" w:space="1" w:color="auto"/>
      </w:pBdr>
      <w:tabs>
        <w:tab w:val="clear" w:pos="4252"/>
        <w:tab w:val="clear" w:pos="8504"/>
        <w:tab w:val="center" w:pos="4819"/>
      </w:tabs>
      <w:rPr>
        <w:i/>
        <w:sz w:val="18"/>
      </w:rPr>
    </w:pPr>
    <w:r w:rsidRPr="005847F8">
      <w:rPr>
        <w:i/>
        <w:sz w:val="18"/>
      </w:rPr>
      <w:t>Capítulo</w:t>
    </w:r>
    <w:r w:rsidRPr="00507D85">
      <w:rPr>
        <w:i/>
        <w:sz w:val="18"/>
      </w:rPr>
      <w:t xml:space="preserve"> 5: </w:t>
    </w:r>
    <w:r w:rsidRPr="00390F79">
      <w:rPr>
        <w:i/>
        <w:sz w:val="18"/>
      </w:rPr>
      <w:t>Prueba</w:t>
    </w:r>
    <w:r w:rsidRPr="00507D85">
      <w:rPr>
        <w:i/>
        <w:sz w:val="18"/>
      </w:rPr>
      <w:t xml:space="preserve"> del </w:t>
    </w:r>
    <w:r w:rsidRPr="00390F79">
      <w:rPr>
        <w:i/>
        <w:sz w:val="18"/>
      </w:rPr>
      <w:t>sistema</w:t>
    </w:r>
    <w:r w:rsidRPr="00507D85">
      <w:rPr>
        <w:i/>
        <w:sz w:val="18"/>
      </w:rPr>
      <w:t xml:space="preserve"> y </w:t>
    </w:r>
    <w:r w:rsidRPr="00390F79">
      <w:rPr>
        <w:i/>
        <w:sz w:val="18"/>
      </w:rPr>
      <w:t>resultados</w:t>
    </w:r>
    <w:r w:rsidRPr="00507D85">
      <w:rPr>
        <w:i/>
        <w:sz w:val="18"/>
      </w:rPr>
      <w:t xml:space="preserve"> </w:t>
    </w:r>
    <w:r w:rsidRPr="00390F79">
      <w:rPr>
        <w:i/>
        <w:sz w:val="18"/>
      </w:rPr>
      <w:t>obtenidos</w:t>
    </w:r>
    <w:r w:rsidRPr="00507D85">
      <w:rPr>
        <w:i/>
        <w:sz w:val="18"/>
      </w:rPr>
      <w:t>:</w:t>
    </w:r>
    <w:r>
      <w:rPr>
        <w:i/>
        <w:sz w:val="18"/>
      </w:rPr>
      <w:tab/>
    </w:r>
  </w:p>
  <w:p w14:paraId="32868026" w14:textId="77777777" w:rsidR="004C4A07" w:rsidRPr="00D444F3" w:rsidRDefault="004C4A07">
    <w:pPr>
      <w:pStyle w:val="Encabezado"/>
      <w:rPr>
        <w:b/>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843C3" w14:textId="4AF3FC2D" w:rsidR="004C4A07" w:rsidRPr="00507D85" w:rsidRDefault="004C4A07" w:rsidP="0069451F">
    <w:pPr>
      <w:pStyle w:val="Encabezado"/>
      <w:pBdr>
        <w:bottom w:val="single" w:sz="6" w:space="1" w:color="auto"/>
      </w:pBdr>
      <w:tabs>
        <w:tab w:val="clear" w:pos="4252"/>
        <w:tab w:val="clear" w:pos="8504"/>
        <w:tab w:val="left" w:pos="4110"/>
      </w:tabs>
      <w:rPr>
        <w:i/>
        <w:sz w:val="18"/>
      </w:rPr>
    </w:pPr>
    <w:r w:rsidRPr="005847F8">
      <w:rPr>
        <w:i/>
        <w:sz w:val="18"/>
      </w:rPr>
      <w:t>Capítulo</w:t>
    </w:r>
    <w:r w:rsidRPr="00507D85">
      <w:rPr>
        <w:i/>
        <w:sz w:val="18"/>
      </w:rPr>
      <w:t xml:space="preserve"> 5: </w:t>
    </w:r>
    <w:r w:rsidRPr="00390F79">
      <w:rPr>
        <w:i/>
        <w:sz w:val="18"/>
      </w:rPr>
      <w:t>Prueba</w:t>
    </w:r>
    <w:r w:rsidRPr="00507D85">
      <w:rPr>
        <w:i/>
        <w:sz w:val="18"/>
      </w:rPr>
      <w:t xml:space="preserve"> del </w:t>
    </w:r>
    <w:r w:rsidRPr="00390F79">
      <w:rPr>
        <w:i/>
        <w:sz w:val="18"/>
      </w:rPr>
      <w:t>sistema</w:t>
    </w:r>
    <w:r w:rsidRPr="00507D85">
      <w:rPr>
        <w:i/>
        <w:sz w:val="18"/>
      </w:rPr>
      <w:t xml:space="preserve"> y </w:t>
    </w:r>
    <w:r w:rsidRPr="00390F79">
      <w:rPr>
        <w:i/>
        <w:sz w:val="18"/>
      </w:rPr>
      <w:t>resultados</w:t>
    </w:r>
    <w:r w:rsidRPr="00507D85">
      <w:rPr>
        <w:i/>
        <w:sz w:val="18"/>
      </w:rPr>
      <w:t xml:space="preserve"> </w:t>
    </w:r>
    <w:r w:rsidRPr="00390F79">
      <w:rPr>
        <w:i/>
        <w:sz w:val="18"/>
      </w:rPr>
      <w:t>obtenidos</w:t>
    </w:r>
    <w:r w:rsidRPr="00507D85">
      <w:rPr>
        <w:i/>
        <w:sz w:val="18"/>
      </w:rPr>
      <w:t>:</w:t>
    </w:r>
  </w:p>
  <w:p w14:paraId="729C7225" w14:textId="77777777" w:rsidR="004C4A07" w:rsidRPr="00D444F3" w:rsidRDefault="004C4A07">
    <w:pPr>
      <w:pStyle w:val="Encabezado"/>
      <w:rPr>
        <w: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FBA36" w14:textId="77777777" w:rsidR="004C4A07" w:rsidRPr="00D444F3" w:rsidRDefault="004C4A07" w:rsidP="00885018">
    <w:pPr>
      <w:pStyle w:val="Encabezado"/>
      <w:tabs>
        <w:tab w:val="clear" w:pos="4252"/>
        <w:tab w:val="clear" w:pos="8504"/>
        <w:tab w:val="left" w:pos="3918"/>
      </w:tabs>
      <w:rPr>
        <w:rFonts w:ascii="Arial" w:hAnsi="Arial" w:cs="Arial"/>
        <w:sz w:val="32"/>
        <w:szCs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BA39A7"/>
    <w:multiLevelType w:val="hybridMultilevel"/>
    <w:tmpl w:val="CE80A276"/>
    <w:lvl w:ilvl="0" w:tplc="6C64C9AE">
      <w:numFmt w:val="bullet"/>
      <w:lvlText w:val=""/>
      <w:lvlJc w:val="left"/>
      <w:pPr>
        <w:ind w:left="1065" w:hanging="360"/>
      </w:pPr>
      <w:rPr>
        <w:rFonts w:ascii="Symbol" w:eastAsiaTheme="minorHAnsi" w:hAnsi="Symbo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nsid w:val="54AF7A6E"/>
    <w:multiLevelType w:val="hybridMultilevel"/>
    <w:tmpl w:val="E1727B8E"/>
    <w:lvl w:ilvl="0" w:tplc="999684B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57052825"/>
    <w:multiLevelType w:val="hybridMultilevel"/>
    <w:tmpl w:val="078A9EE2"/>
    <w:lvl w:ilvl="0" w:tplc="3E10466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A331203"/>
    <w:multiLevelType w:val="hybridMultilevel"/>
    <w:tmpl w:val="12280D74"/>
    <w:lvl w:ilvl="0" w:tplc="9BE2CC2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EC30E97"/>
    <w:multiLevelType w:val="hybridMultilevel"/>
    <w:tmpl w:val="8ECCBE00"/>
    <w:lvl w:ilvl="0" w:tplc="613C992A">
      <w:numFmt w:val="bullet"/>
      <w:lvlText w:val=""/>
      <w:lvlJc w:val="left"/>
      <w:pPr>
        <w:ind w:left="1065" w:hanging="360"/>
      </w:pPr>
      <w:rPr>
        <w:rFonts w:ascii="Symbol" w:eastAsiaTheme="minorHAnsi" w:hAnsi="Symbol" w:cs="Arial" w:hint="default"/>
      </w:rPr>
    </w:lvl>
    <w:lvl w:ilvl="1" w:tplc="0C0A0003">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5">
    <w:nsid w:val="70EC624B"/>
    <w:multiLevelType w:val="hybridMultilevel"/>
    <w:tmpl w:val="0C289A8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1F33E5F"/>
    <w:multiLevelType w:val="hybridMultilevel"/>
    <w:tmpl w:val="2932E908"/>
    <w:lvl w:ilvl="0" w:tplc="3E104666">
      <w:numFmt w:val="bullet"/>
      <w:lvlText w:val="-"/>
      <w:lvlJc w:val="left"/>
      <w:pPr>
        <w:ind w:left="2143" w:hanging="360"/>
      </w:pPr>
      <w:rPr>
        <w:rFonts w:ascii="Arial" w:eastAsiaTheme="minorHAnsi" w:hAnsi="Arial" w:cs="Arial" w:hint="default"/>
      </w:rPr>
    </w:lvl>
    <w:lvl w:ilvl="1" w:tplc="0C0A0003" w:tentative="1">
      <w:start w:val="1"/>
      <w:numFmt w:val="bullet"/>
      <w:lvlText w:val="o"/>
      <w:lvlJc w:val="left"/>
      <w:pPr>
        <w:ind w:left="2863" w:hanging="360"/>
      </w:pPr>
      <w:rPr>
        <w:rFonts w:ascii="Courier New" w:hAnsi="Courier New" w:cs="Courier New" w:hint="default"/>
      </w:rPr>
    </w:lvl>
    <w:lvl w:ilvl="2" w:tplc="0C0A0005" w:tentative="1">
      <w:start w:val="1"/>
      <w:numFmt w:val="bullet"/>
      <w:lvlText w:val=""/>
      <w:lvlJc w:val="left"/>
      <w:pPr>
        <w:ind w:left="3583" w:hanging="360"/>
      </w:pPr>
      <w:rPr>
        <w:rFonts w:ascii="Wingdings" w:hAnsi="Wingdings" w:hint="default"/>
      </w:rPr>
    </w:lvl>
    <w:lvl w:ilvl="3" w:tplc="0C0A0001" w:tentative="1">
      <w:start w:val="1"/>
      <w:numFmt w:val="bullet"/>
      <w:lvlText w:val=""/>
      <w:lvlJc w:val="left"/>
      <w:pPr>
        <w:ind w:left="4303" w:hanging="360"/>
      </w:pPr>
      <w:rPr>
        <w:rFonts w:ascii="Symbol" w:hAnsi="Symbol" w:hint="default"/>
      </w:rPr>
    </w:lvl>
    <w:lvl w:ilvl="4" w:tplc="0C0A0003" w:tentative="1">
      <w:start w:val="1"/>
      <w:numFmt w:val="bullet"/>
      <w:lvlText w:val="o"/>
      <w:lvlJc w:val="left"/>
      <w:pPr>
        <w:ind w:left="5023" w:hanging="360"/>
      </w:pPr>
      <w:rPr>
        <w:rFonts w:ascii="Courier New" w:hAnsi="Courier New" w:cs="Courier New" w:hint="default"/>
      </w:rPr>
    </w:lvl>
    <w:lvl w:ilvl="5" w:tplc="0C0A0005" w:tentative="1">
      <w:start w:val="1"/>
      <w:numFmt w:val="bullet"/>
      <w:lvlText w:val=""/>
      <w:lvlJc w:val="left"/>
      <w:pPr>
        <w:ind w:left="5743" w:hanging="360"/>
      </w:pPr>
      <w:rPr>
        <w:rFonts w:ascii="Wingdings" w:hAnsi="Wingdings" w:hint="default"/>
      </w:rPr>
    </w:lvl>
    <w:lvl w:ilvl="6" w:tplc="0C0A0001" w:tentative="1">
      <w:start w:val="1"/>
      <w:numFmt w:val="bullet"/>
      <w:lvlText w:val=""/>
      <w:lvlJc w:val="left"/>
      <w:pPr>
        <w:ind w:left="6463" w:hanging="360"/>
      </w:pPr>
      <w:rPr>
        <w:rFonts w:ascii="Symbol" w:hAnsi="Symbol" w:hint="default"/>
      </w:rPr>
    </w:lvl>
    <w:lvl w:ilvl="7" w:tplc="0C0A0003" w:tentative="1">
      <w:start w:val="1"/>
      <w:numFmt w:val="bullet"/>
      <w:lvlText w:val="o"/>
      <w:lvlJc w:val="left"/>
      <w:pPr>
        <w:ind w:left="7183" w:hanging="360"/>
      </w:pPr>
      <w:rPr>
        <w:rFonts w:ascii="Courier New" w:hAnsi="Courier New" w:cs="Courier New" w:hint="default"/>
      </w:rPr>
    </w:lvl>
    <w:lvl w:ilvl="8" w:tplc="0C0A0005" w:tentative="1">
      <w:start w:val="1"/>
      <w:numFmt w:val="bullet"/>
      <w:lvlText w:val=""/>
      <w:lvlJc w:val="left"/>
      <w:pPr>
        <w:ind w:left="7903" w:hanging="360"/>
      </w:pPr>
      <w:rPr>
        <w:rFonts w:ascii="Wingdings" w:hAnsi="Wingdings" w:hint="default"/>
      </w:rPr>
    </w:lvl>
  </w:abstractNum>
  <w:abstractNum w:abstractNumId="7">
    <w:nsid w:val="732770FA"/>
    <w:multiLevelType w:val="multilevel"/>
    <w:tmpl w:val="E268744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46D57D2"/>
    <w:multiLevelType w:val="hybridMultilevel"/>
    <w:tmpl w:val="0440692A"/>
    <w:lvl w:ilvl="0" w:tplc="5462CA80">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nsid w:val="78551AEC"/>
    <w:multiLevelType w:val="hybridMultilevel"/>
    <w:tmpl w:val="E5C8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8"/>
  </w:num>
  <w:num w:numId="6">
    <w:abstractNumId w:val="7"/>
  </w:num>
  <w:num w:numId="7">
    <w:abstractNumId w:val="5"/>
  </w:num>
  <w:num w:numId="8">
    <w:abstractNumId w:val="6"/>
  </w:num>
  <w:num w:numId="9">
    <w:abstractNumId w:val="9"/>
  </w:num>
  <w:num w:numId="10">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ian Sisterna">
    <w15:presenceInfo w15:providerId="None" w15:userId="Cristian Sister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690"/>
    <w:rsid w:val="00000428"/>
    <w:rsid w:val="00005338"/>
    <w:rsid w:val="000075DD"/>
    <w:rsid w:val="00010F3B"/>
    <w:rsid w:val="00016AD0"/>
    <w:rsid w:val="0002490B"/>
    <w:rsid w:val="00024E14"/>
    <w:rsid w:val="00027AA1"/>
    <w:rsid w:val="00036BD4"/>
    <w:rsid w:val="00037BA6"/>
    <w:rsid w:val="0004518B"/>
    <w:rsid w:val="000553AE"/>
    <w:rsid w:val="000559B9"/>
    <w:rsid w:val="00056FFA"/>
    <w:rsid w:val="0005706B"/>
    <w:rsid w:val="0008486D"/>
    <w:rsid w:val="00093212"/>
    <w:rsid w:val="000A0480"/>
    <w:rsid w:val="000A057B"/>
    <w:rsid w:val="000B5B50"/>
    <w:rsid w:val="000C0898"/>
    <w:rsid w:val="000C5448"/>
    <w:rsid w:val="000C5AE4"/>
    <w:rsid w:val="000C62B8"/>
    <w:rsid w:val="000D129A"/>
    <w:rsid w:val="000E6C05"/>
    <w:rsid w:val="000F2408"/>
    <w:rsid w:val="000F4822"/>
    <w:rsid w:val="000F5C0B"/>
    <w:rsid w:val="00107E0D"/>
    <w:rsid w:val="0011250A"/>
    <w:rsid w:val="0013268D"/>
    <w:rsid w:val="0014625F"/>
    <w:rsid w:val="0014664E"/>
    <w:rsid w:val="001519E0"/>
    <w:rsid w:val="00153421"/>
    <w:rsid w:val="00154682"/>
    <w:rsid w:val="00157541"/>
    <w:rsid w:val="0016029E"/>
    <w:rsid w:val="0016743F"/>
    <w:rsid w:val="00180733"/>
    <w:rsid w:val="001823B3"/>
    <w:rsid w:val="00193FE1"/>
    <w:rsid w:val="00196B30"/>
    <w:rsid w:val="0019715B"/>
    <w:rsid w:val="001B0A5E"/>
    <w:rsid w:val="001C08C7"/>
    <w:rsid w:val="001C5624"/>
    <w:rsid w:val="001D53C7"/>
    <w:rsid w:val="001E7891"/>
    <w:rsid w:val="001F2629"/>
    <w:rsid w:val="001F3A0A"/>
    <w:rsid w:val="00200451"/>
    <w:rsid w:val="002057FF"/>
    <w:rsid w:val="00224533"/>
    <w:rsid w:val="002247F7"/>
    <w:rsid w:val="002269B4"/>
    <w:rsid w:val="002305F2"/>
    <w:rsid w:val="00231873"/>
    <w:rsid w:val="00235373"/>
    <w:rsid w:val="00250D90"/>
    <w:rsid w:val="002554FF"/>
    <w:rsid w:val="00255BE1"/>
    <w:rsid w:val="00263A97"/>
    <w:rsid w:val="00264786"/>
    <w:rsid w:val="002731E5"/>
    <w:rsid w:val="0027795C"/>
    <w:rsid w:val="00290A98"/>
    <w:rsid w:val="002979C9"/>
    <w:rsid w:val="002B257A"/>
    <w:rsid w:val="002B3481"/>
    <w:rsid w:val="002B4D25"/>
    <w:rsid w:val="002C1F10"/>
    <w:rsid w:val="002E0AA4"/>
    <w:rsid w:val="002E2985"/>
    <w:rsid w:val="003051F0"/>
    <w:rsid w:val="00320A98"/>
    <w:rsid w:val="00322524"/>
    <w:rsid w:val="00323284"/>
    <w:rsid w:val="00334943"/>
    <w:rsid w:val="00334D9D"/>
    <w:rsid w:val="0034213D"/>
    <w:rsid w:val="00350A7D"/>
    <w:rsid w:val="00353AF6"/>
    <w:rsid w:val="00356503"/>
    <w:rsid w:val="0036285B"/>
    <w:rsid w:val="00367DD0"/>
    <w:rsid w:val="003752BA"/>
    <w:rsid w:val="00390A8F"/>
    <w:rsid w:val="003915A7"/>
    <w:rsid w:val="003A15B9"/>
    <w:rsid w:val="003A5E16"/>
    <w:rsid w:val="003A68EF"/>
    <w:rsid w:val="003B669B"/>
    <w:rsid w:val="003B749F"/>
    <w:rsid w:val="003D54B1"/>
    <w:rsid w:val="003E33F1"/>
    <w:rsid w:val="003E645C"/>
    <w:rsid w:val="003F5D41"/>
    <w:rsid w:val="00401ED4"/>
    <w:rsid w:val="0040645D"/>
    <w:rsid w:val="00415000"/>
    <w:rsid w:val="00417077"/>
    <w:rsid w:val="004204BD"/>
    <w:rsid w:val="00422D5C"/>
    <w:rsid w:val="00432D6C"/>
    <w:rsid w:val="00433213"/>
    <w:rsid w:val="00433FBE"/>
    <w:rsid w:val="00437022"/>
    <w:rsid w:val="004645C9"/>
    <w:rsid w:val="004B03CB"/>
    <w:rsid w:val="004B4B45"/>
    <w:rsid w:val="004B5CC9"/>
    <w:rsid w:val="004C4A07"/>
    <w:rsid w:val="004C6473"/>
    <w:rsid w:val="004D1890"/>
    <w:rsid w:val="004E0B86"/>
    <w:rsid w:val="004F4C3F"/>
    <w:rsid w:val="00506071"/>
    <w:rsid w:val="00507D85"/>
    <w:rsid w:val="00557FC5"/>
    <w:rsid w:val="0058037C"/>
    <w:rsid w:val="0058182D"/>
    <w:rsid w:val="005847F8"/>
    <w:rsid w:val="00586C37"/>
    <w:rsid w:val="00596A36"/>
    <w:rsid w:val="005A0982"/>
    <w:rsid w:val="005B2EA2"/>
    <w:rsid w:val="005B61B9"/>
    <w:rsid w:val="005B6F23"/>
    <w:rsid w:val="005C2EE2"/>
    <w:rsid w:val="005D0922"/>
    <w:rsid w:val="005D0B3C"/>
    <w:rsid w:val="00606A70"/>
    <w:rsid w:val="00623046"/>
    <w:rsid w:val="00631F7E"/>
    <w:rsid w:val="00671140"/>
    <w:rsid w:val="00675949"/>
    <w:rsid w:val="0069273B"/>
    <w:rsid w:val="00693B2C"/>
    <w:rsid w:val="0069451F"/>
    <w:rsid w:val="006A5611"/>
    <w:rsid w:val="006A7310"/>
    <w:rsid w:val="006C0411"/>
    <w:rsid w:val="006C3BFE"/>
    <w:rsid w:val="006C3F30"/>
    <w:rsid w:val="006C453E"/>
    <w:rsid w:val="006D08F2"/>
    <w:rsid w:val="006D33EF"/>
    <w:rsid w:val="006E5F25"/>
    <w:rsid w:val="006F46C7"/>
    <w:rsid w:val="00705F50"/>
    <w:rsid w:val="00707615"/>
    <w:rsid w:val="00717299"/>
    <w:rsid w:val="007231AF"/>
    <w:rsid w:val="00730FA0"/>
    <w:rsid w:val="00737A11"/>
    <w:rsid w:val="00743582"/>
    <w:rsid w:val="00756369"/>
    <w:rsid w:val="00767AA7"/>
    <w:rsid w:val="00783244"/>
    <w:rsid w:val="0078638E"/>
    <w:rsid w:val="0079027B"/>
    <w:rsid w:val="00797759"/>
    <w:rsid w:val="007A2592"/>
    <w:rsid w:val="007A3A91"/>
    <w:rsid w:val="007A6F6C"/>
    <w:rsid w:val="007B4125"/>
    <w:rsid w:val="007B73B6"/>
    <w:rsid w:val="007C78BE"/>
    <w:rsid w:val="007D5677"/>
    <w:rsid w:val="007D7793"/>
    <w:rsid w:val="007D7FAF"/>
    <w:rsid w:val="007E19CB"/>
    <w:rsid w:val="007E2026"/>
    <w:rsid w:val="007E4BF4"/>
    <w:rsid w:val="007E6826"/>
    <w:rsid w:val="007F59AB"/>
    <w:rsid w:val="007F6B2F"/>
    <w:rsid w:val="00825695"/>
    <w:rsid w:val="00830E77"/>
    <w:rsid w:val="008356B2"/>
    <w:rsid w:val="00862565"/>
    <w:rsid w:val="00876E51"/>
    <w:rsid w:val="00882E27"/>
    <w:rsid w:val="00885018"/>
    <w:rsid w:val="008B2F10"/>
    <w:rsid w:val="008B34E9"/>
    <w:rsid w:val="008B4B88"/>
    <w:rsid w:val="008C4AF2"/>
    <w:rsid w:val="008E1EAE"/>
    <w:rsid w:val="008E6331"/>
    <w:rsid w:val="008F5621"/>
    <w:rsid w:val="0090392C"/>
    <w:rsid w:val="00916690"/>
    <w:rsid w:val="00916C5A"/>
    <w:rsid w:val="00917BAB"/>
    <w:rsid w:val="0092086E"/>
    <w:rsid w:val="009379FB"/>
    <w:rsid w:val="00942DD4"/>
    <w:rsid w:val="0094652C"/>
    <w:rsid w:val="00954E55"/>
    <w:rsid w:val="00963C1D"/>
    <w:rsid w:val="00966FF1"/>
    <w:rsid w:val="00971221"/>
    <w:rsid w:val="00976534"/>
    <w:rsid w:val="0098353B"/>
    <w:rsid w:val="0098794F"/>
    <w:rsid w:val="009915A7"/>
    <w:rsid w:val="009A2A39"/>
    <w:rsid w:val="009B0A1E"/>
    <w:rsid w:val="009D2430"/>
    <w:rsid w:val="009D6C67"/>
    <w:rsid w:val="009D727D"/>
    <w:rsid w:val="009D7A5C"/>
    <w:rsid w:val="00A10248"/>
    <w:rsid w:val="00A116F7"/>
    <w:rsid w:val="00A11E61"/>
    <w:rsid w:val="00A21CB1"/>
    <w:rsid w:val="00A37AC0"/>
    <w:rsid w:val="00A52A4A"/>
    <w:rsid w:val="00A646A2"/>
    <w:rsid w:val="00A74753"/>
    <w:rsid w:val="00A75CC5"/>
    <w:rsid w:val="00A778FB"/>
    <w:rsid w:val="00A84CAE"/>
    <w:rsid w:val="00A96182"/>
    <w:rsid w:val="00A97813"/>
    <w:rsid w:val="00AB038E"/>
    <w:rsid w:val="00AB1D1E"/>
    <w:rsid w:val="00AB1FC8"/>
    <w:rsid w:val="00AB62DC"/>
    <w:rsid w:val="00AB71FD"/>
    <w:rsid w:val="00AD1FA5"/>
    <w:rsid w:val="00AD3414"/>
    <w:rsid w:val="00AD469D"/>
    <w:rsid w:val="00AE5D4D"/>
    <w:rsid w:val="00AF3416"/>
    <w:rsid w:val="00B15E72"/>
    <w:rsid w:val="00B30FA8"/>
    <w:rsid w:val="00B44AB7"/>
    <w:rsid w:val="00B47250"/>
    <w:rsid w:val="00B547A4"/>
    <w:rsid w:val="00B54DDF"/>
    <w:rsid w:val="00B640D7"/>
    <w:rsid w:val="00B674CF"/>
    <w:rsid w:val="00B73E2C"/>
    <w:rsid w:val="00B7662B"/>
    <w:rsid w:val="00B76D3C"/>
    <w:rsid w:val="00B77DD3"/>
    <w:rsid w:val="00B87370"/>
    <w:rsid w:val="00BA0B1B"/>
    <w:rsid w:val="00BB317C"/>
    <w:rsid w:val="00BC0518"/>
    <w:rsid w:val="00BC4721"/>
    <w:rsid w:val="00BD6B60"/>
    <w:rsid w:val="00BE0D0A"/>
    <w:rsid w:val="00BE284F"/>
    <w:rsid w:val="00C04657"/>
    <w:rsid w:val="00C101D2"/>
    <w:rsid w:val="00C15D76"/>
    <w:rsid w:val="00C21457"/>
    <w:rsid w:val="00C27F2C"/>
    <w:rsid w:val="00C32C7A"/>
    <w:rsid w:val="00C410CA"/>
    <w:rsid w:val="00C44CB8"/>
    <w:rsid w:val="00C454A8"/>
    <w:rsid w:val="00C52617"/>
    <w:rsid w:val="00C700DA"/>
    <w:rsid w:val="00C70B95"/>
    <w:rsid w:val="00C72822"/>
    <w:rsid w:val="00C75667"/>
    <w:rsid w:val="00C7648C"/>
    <w:rsid w:val="00C83492"/>
    <w:rsid w:val="00C90AE5"/>
    <w:rsid w:val="00C93013"/>
    <w:rsid w:val="00CA204F"/>
    <w:rsid w:val="00CA46D0"/>
    <w:rsid w:val="00CB60AB"/>
    <w:rsid w:val="00CC679D"/>
    <w:rsid w:val="00CD0122"/>
    <w:rsid w:val="00CE06C2"/>
    <w:rsid w:val="00CE24E6"/>
    <w:rsid w:val="00CE31DB"/>
    <w:rsid w:val="00CE45C3"/>
    <w:rsid w:val="00CF0582"/>
    <w:rsid w:val="00CF17BF"/>
    <w:rsid w:val="00CF5C35"/>
    <w:rsid w:val="00D10934"/>
    <w:rsid w:val="00D10B05"/>
    <w:rsid w:val="00D237AE"/>
    <w:rsid w:val="00D24023"/>
    <w:rsid w:val="00D25B5C"/>
    <w:rsid w:val="00D36D0B"/>
    <w:rsid w:val="00D444F3"/>
    <w:rsid w:val="00D53358"/>
    <w:rsid w:val="00D54711"/>
    <w:rsid w:val="00D55FA0"/>
    <w:rsid w:val="00D624BC"/>
    <w:rsid w:val="00D6339B"/>
    <w:rsid w:val="00D64361"/>
    <w:rsid w:val="00D65D79"/>
    <w:rsid w:val="00D67CBC"/>
    <w:rsid w:val="00D7385E"/>
    <w:rsid w:val="00D911AD"/>
    <w:rsid w:val="00D9249A"/>
    <w:rsid w:val="00D94E87"/>
    <w:rsid w:val="00DA5785"/>
    <w:rsid w:val="00DB0517"/>
    <w:rsid w:val="00DB2C4C"/>
    <w:rsid w:val="00DC3163"/>
    <w:rsid w:val="00DC7863"/>
    <w:rsid w:val="00E00ABF"/>
    <w:rsid w:val="00E01E41"/>
    <w:rsid w:val="00E12C87"/>
    <w:rsid w:val="00E40A50"/>
    <w:rsid w:val="00E41E90"/>
    <w:rsid w:val="00E52920"/>
    <w:rsid w:val="00E560B4"/>
    <w:rsid w:val="00E613F3"/>
    <w:rsid w:val="00E629D9"/>
    <w:rsid w:val="00E639F8"/>
    <w:rsid w:val="00E67698"/>
    <w:rsid w:val="00E71109"/>
    <w:rsid w:val="00E73CB1"/>
    <w:rsid w:val="00E851CA"/>
    <w:rsid w:val="00EB6903"/>
    <w:rsid w:val="00EB6FE3"/>
    <w:rsid w:val="00EB7E32"/>
    <w:rsid w:val="00EC4716"/>
    <w:rsid w:val="00ED7DED"/>
    <w:rsid w:val="00EE1D0C"/>
    <w:rsid w:val="00EE2C44"/>
    <w:rsid w:val="00EE424B"/>
    <w:rsid w:val="00EF1701"/>
    <w:rsid w:val="00F12AA8"/>
    <w:rsid w:val="00F257AA"/>
    <w:rsid w:val="00F267D2"/>
    <w:rsid w:val="00F458D6"/>
    <w:rsid w:val="00F97394"/>
    <w:rsid w:val="00FB6CEB"/>
    <w:rsid w:val="00FD096B"/>
    <w:rsid w:val="00FD1A19"/>
    <w:rsid w:val="00FD1C94"/>
    <w:rsid w:val="00FE336F"/>
    <w:rsid w:val="00FE5B25"/>
    <w:rsid w:val="00FF45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EF2D9"/>
  <w15:chartTrackingRefBased/>
  <w15:docId w15:val="{553B2C15-C35C-4440-ADE7-03EB5247C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paragraph" w:styleId="Ttulo1">
    <w:name w:val="heading 1"/>
    <w:basedOn w:val="Normal"/>
    <w:next w:val="Normal"/>
    <w:link w:val="Ttulo1Car"/>
    <w:uiPriority w:val="9"/>
    <w:qFormat/>
    <w:rsid w:val="00E711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640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640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F45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5D7"/>
    <w:rPr>
      <w:lang w:val="es-AR"/>
    </w:rPr>
  </w:style>
  <w:style w:type="paragraph" w:styleId="Piedepgina">
    <w:name w:val="footer"/>
    <w:basedOn w:val="Normal"/>
    <w:link w:val="PiedepginaCar"/>
    <w:uiPriority w:val="99"/>
    <w:unhideWhenUsed/>
    <w:rsid w:val="00FF45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5D7"/>
    <w:rPr>
      <w:lang w:val="es-AR"/>
    </w:rPr>
  </w:style>
  <w:style w:type="paragraph" w:styleId="Prrafodelista">
    <w:name w:val="List Paragraph"/>
    <w:basedOn w:val="Normal"/>
    <w:uiPriority w:val="34"/>
    <w:qFormat/>
    <w:rsid w:val="00976534"/>
    <w:pPr>
      <w:ind w:left="720"/>
      <w:contextualSpacing/>
    </w:pPr>
  </w:style>
  <w:style w:type="paragraph" w:styleId="Descripcin">
    <w:name w:val="caption"/>
    <w:basedOn w:val="Normal"/>
    <w:next w:val="Normal"/>
    <w:uiPriority w:val="35"/>
    <w:unhideWhenUsed/>
    <w:qFormat/>
    <w:rsid w:val="00432D6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E71109"/>
    <w:rPr>
      <w:rFonts w:asciiTheme="majorHAnsi" w:eastAsiaTheme="majorEastAsia" w:hAnsiTheme="majorHAnsi" w:cstheme="majorBidi"/>
      <w:color w:val="2E74B5" w:themeColor="accent1" w:themeShade="BF"/>
      <w:sz w:val="32"/>
      <w:szCs w:val="32"/>
      <w:lang w:val="es-AR"/>
    </w:rPr>
  </w:style>
  <w:style w:type="paragraph" w:styleId="TtulodeTDC">
    <w:name w:val="TOC Heading"/>
    <w:basedOn w:val="Ttulo1"/>
    <w:next w:val="Normal"/>
    <w:uiPriority w:val="39"/>
    <w:unhideWhenUsed/>
    <w:qFormat/>
    <w:rsid w:val="00E71109"/>
    <w:pPr>
      <w:outlineLvl w:val="9"/>
    </w:pPr>
    <w:rPr>
      <w:lang w:val="es-ES" w:eastAsia="es-ES"/>
    </w:rPr>
  </w:style>
  <w:style w:type="paragraph" w:styleId="TDC2">
    <w:name w:val="toc 2"/>
    <w:basedOn w:val="Normal"/>
    <w:next w:val="Normal"/>
    <w:autoRedefine/>
    <w:uiPriority w:val="39"/>
    <w:unhideWhenUsed/>
    <w:rsid w:val="00E71109"/>
    <w:pPr>
      <w:spacing w:after="100"/>
      <w:ind w:left="220"/>
    </w:pPr>
    <w:rPr>
      <w:rFonts w:eastAsiaTheme="minorEastAsia" w:cs="Times New Roman"/>
      <w:lang w:val="es-ES" w:eastAsia="es-ES"/>
    </w:rPr>
  </w:style>
  <w:style w:type="paragraph" w:styleId="TDC1">
    <w:name w:val="toc 1"/>
    <w:basedOn w:val="Normal"/>
    <w:next w:val="Normal"/>
    <w:autoRedefine/>
    <w:uiPriority w:val="39"/>
    <w:unhideWhenUsed/>
    <w:rsid w:val="00E71109"/>
    <w:pPr>
      <w:spacing w:after="100"/>
    </w:pPr>
    <w:rPr>
      <w:rFonts w:eastAsiaTheme="minorEastAsia" w:cs="Times New Roman"/>
      <w:lang w:val="es-ES" w:eastAsia="es-ES"/>
    </w:rPr>
  </w:style>
  <w:style w:type="paragraph" w:styleId="TDC3">
    <w:name w:val="toc 3"/>
    <w:basedOn w:val="Normal"/>
    <w:next w:val="Normal"/>
    <w:autoRedefine/>
    <w:uiPriority w:val="39"/>
    <w:unhideWhenUsed/>
    <w:rsid w:val="00E71109"/>
    <w:pPr>
      <w:spacing w:after="100"/>
      <w:ind w:left="440"/>
    </w:pPr>
    <w:rPr>
      <w:rFonts w:eastAsiaTheme="minorEastAsia" w:cs="Times New Roman"/>
      <w:lang w:val="es-ES" w:eastAsia="es-ES"/>
    </w:rPr>
  </w:style>
  <w:style w:type="table" w:styleId="Tablaconcuadrcula">
    <w:name w:val="Table Grid"/>
    <w:basedOn w:val="Tablanormal"/>
    <w:uiPriority w:val="59"/>
    <w:rsid w:val="00E71109"/>
    <w:pPr>
      <w:spacing w:after="0" w:line="240" w:lineRule="auto"/>
    </w:pPr>
    <w:rPr>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C04657"/>
    <w:rPr>
      <w:color w:val="0563C1" w:themeColor="hyperlink"/>
      <w:u w:val="single"/>
    </w:rPr>
  </w:style>
  <w:style w:type="character" w:styleId="Hipervnculovisitado">
    <w:name w:val="FollowedHyperlink"/>
    <w:basedOn w:val="Fuentedeprrafopredeter"/>
    <w:uiPriority w:val="99"/>
    <w:semiHidden/>
    <w:unhideWhenUsed/>
    <w:rsid w:val="00154682"/>
    <w:rPr>
      <w:color w:val="954F72" w:themeColor="followedHyperlink"/>
      <w:u w:val="single"/>
    </w:rPr>
  </w:style>
  <w:style w:type="paragraph" w:styleId="ndice1">
    <w:name w:val="index 1"/>
    <w:basedOn w:val="Normal"/>
    <w:next w:val="Normal"/>
    <w:autoRedefine/>
    <w:uiPriority w:val="99"/>
    <w:semiHidden/>
    <w:unhideWhenUsed/>
    <w:rsid w:val="006C3F30"/>
    <w:pPr>
      <w:spacing w:after="0" w:line="240" w:lineRule="auto"/>
      <w:ind w:left="220" w:hanging="220"/>
    </w:pPr>
  </w:style>
  <w:style w:type="paragraph" w:styleId="Tabladeilustraciones">
    <w:name w:val="table of figures"/>
    <w:basedOn w:val="Normal"/>
    <w:next w:val="Normal"/>
    <w:uiPriority w:val="99"/>
    <w:unhideWhenUsed/>
    <w:rsid w:val="006C3F30"/>
    <w:pPr>
      <w:spacing w:after="0"/>
    </w:pPr>
  </w:style>
  <w:style w:type="character" w:customStyle="1" w:styleId="Ttulo3Car">
    <w:name w:val="Título 3 Car"/>
    <w:basedOn w:val="Fuentedeprrafopredeter"/>
    <w:link w:val="Ttulo3"/>
    <w:uiPriority w:val="9"/>
    <w:semiHidden/>
    <w:rsid w:val="00B640D7"/>
    <w:rPr>
      <w:rFonts w:asciiTheme="majorHAnsi" w:eastAsiaTheme="majorEastAsia" w:hAnsiTheme="majorHAnsi" w:cstheme="majorBidi"/>
      <w:color w:val="1F4D78" w:themeColor="accent1" w:themeShade="7F"/>
      <w:sz w:val="24"/>
      <w:szCs w:val="24"/>
      <w:lang w:val="es-AR"/>
    </w:rPr>
  </w:style>
  <w:style w:type="character" w:customStyle="1" w:styleId="Ttulo2Car">
    <w:name w:val="Título 2 Car"/>
    <w:basedOn w:val="Fuentedeprrafopredeter"/>
    <w:link w:val="Ttulo2"/>
    <w:uiPriority w:val="9"/>
    <w:semiHidden/>
    <w:rsid w:val="00B640D7"/>
    <w:rPr>
      <w:rFonts w:asciiTheme="majorHAnsi" w:eastAsiaTheme="majorEastAsia" w:hAnsiTheme="majorHAnsi" w:cstheme="majorBidi"/>
      <w:color w:val="2E74B5" w:themeColor="accent1" w:themeShade="BF"/>
      <w:sz w:val="26"/>
      <w:szCs w:val="26"/>
      <w:lang w:val="es-AR"/>
    </w:rPr>
  </w:style>
  <w:style w:type="character" w:styleId="Refdecomentario">
    <w:name w:val="annotation reference"/>
    <w:basedOn w:val="Fuentedeprrafopredeter"/>
    <w:uiPriority w:val="99"/>
    <w:semiHidden/>
    <w:unhideWhenUsed/>
    <w:rsid w:val="00D6339B"/>
    <w:rPr>
      <w:sz w:val="16"/>
      <w:szCs w:val="16"/>
    </w:rPr>
  </w:style>
  <w:style w:type="paragraph" w:styleId="Textocomentario">
    <w:name w:val="annotation text"/>
    <w:basedOn w:val="Normal"/>
    <w:link w:val="TextocomentarioCar"/>
    <w:uiPriority w:val="99"/>
    <w:semiHidden/>
    <w:unhideWhenUsed/>
    <w:rsid w:val="00D6339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339B"/>
    <w:rPr>
      <w:sz w:val="20"/>
      <w:szCs w:val="20"/>
      <w:lang w:val="es-AR"/>
    </w:rPr>
  </w:style>
  <w:style w:type="paragraph" w:styleId="Asuntodelcomentario">
    <w:name w:val="annotation subject"/>
    <w:basedOn w:val="Textocomentario"/>
    <w:next w:val="Textocomentario"/>
    <w:link w:val="AsuntodelcomentarioCar"/>
    <w:uiPriority w:val="99"/>
    <w:semiHidden/>
    <w:unhideWhenUsed/>
    <w:rsid w:val="00D6339B"/>
    <w:rPr>
      <w:b/>
      <w:bCs/>
    </w:rPr>
  </w:style>
  <w:style w:type="character" w:customStyle="1" w:styleId="AsuntodelcomentarioCar">
    <w:name w:val="Asunto del comentario Car"/>
    <w:basedOn w:val="TextocomentarioCar"/>
    <w:link w:val="Asuntodelcomentario"/>
    <w:uiPriority w:val="99"/>
    <w:semiHidden/>
    <w:rsid w:val="00D6339B"/>
    <w:rPr>
      <w:b/>
      <w:bCs/>
      <w:sz w:val="20"/>
      <w:szCs w:val="20"/>
      <w:lang w:val="es-AR"/>
    </w:rPr>
  </w:style>
  <w:style w:type="paragraph" w:styleId="Revisin">
    <w:name w:val="Revision"/>
    <w:hidden/>
    <w:uiPriority w:val="99"/>
    <w:semiHidden/>
    <w:rsid w:val="00D6339B"/>
    <w:pPr>
      <w:spacing w:after="0" w:line="240" w:lineRule="auto"/>
    </w:pPr>
    <w:rPr>
      <w:lang w:val="es-AR"/>
    </w:rPr>
  </w:style>
  <w:style w:type="paragraph" w:styleId="Textodeglobo">
    <w:name w:val="Balloon Text"/>
    <w:basedOn w:val="Normal"/>
    <w:link w:val="TextodegloboCar"/>
    <w:uiPriority w:val="99"/>
    <w:semiHidden/>
    <w:unhideWhenUsed/>
    <w:rsid w:val="00D633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339B"/>
    <w:rPr>
      <w:rFonts w:ascii="Segoe UI" w:hAnsi="Segoe UI" w:cs="Segoe UI"/>
      <w:sz w:val="18"/>
      <w:szCs w:val="18"/>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562689">
      <w:bodyDiv w:val="1"/>
      <w:marLeft w:val="0"/>
      <w:marRight w:val="0"/>
      <w:marTop w:val="0"/>
      <w:marBottom w:val="0"/>
      <w:divBdr>
        <w:top w:val="none" w:sz="0" w:space="0" w:color="auto"/>
        <w:left w:val="none" w:sz="0" w:space="0" w:color="auto"/>
        <w:bottom w:val="none" w:sz="0" w:space="0" w:color="auto"/>
        <w:right w:val="none" w:sz="0" w:space="0" w:color="auto"/>
      </w:divBdr>
    </w:div>
    <w:div w:id="78107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footer" Target="footer4.xml"/><Relationship Id="rId47" Type="http://schemas.openxmlformats.org/officeDocument/2006/relationships/image" Target="media/image30.emf"/><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7.png"/><Relationship Id="rId89" Type="http://schemas.openxmlformats.org/officeDocument/2006/relationships/footer" Target="footer8.xml"/><Relationship Id="rId16" Type="http://schemas.openxmlformats.org/officeDocument/2006/relationships/image" Target="media/image6.jpeg"/><Relationship Id="rId11" Type="http://schemas.openxmlformats.org/officeDocument/2006/relationships/image" Target="media/image3.jpeg"/><Relationship Id="rId32" Type="http://schemas.openxmlformats.org/officeDocument/2006/relationships/image" Target="media/image18.emf"/><Relationship Id="rId37" Type="http://schemas.openxmlformats.org/officeDocument/2006/relationships/image" Target="media/image23.png"/><Relationship Id="rId53" Type="http://schemas.openxmlformats.org/officeDocument/2006/relationships/hyperlink" Target="http://www.cypress.com/documentation/application-notes/an65974-designing-ez-usb-fx3-slave-fifo-interface" TargetMode="External"/><Relationship Id="rId58" Type="http://schemas.openxmlformats.org/officeDocument/2006/relationships/image" Target="media/image39.jpeg"/><Relationship Id="rId74" Type="http://schemas.openxmlformats.org/officeDocument/2006/relationships/image" Target="media/image51.png"/><Relationship Id="rId79"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hyperlink" Target="http://www.sisoft.ucm.es/Manuales/MATLAB_r2006b.pdf" TargetMode="External"/><Relationship Id="rId95" Type="http://schemas.openxmlformats.org/officeDocument/2006/relationships/hyperlink" Target="http://www.cypress.com/products/ez-usb-fx3-superspeed-usb-30-peripheral-controlle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3.jpeg"/><Relationship Id="rId85" Type="http://schemas.openxmlformats.org/officeDocument/2006/relationships/header" Target="header6.xml"/><Relationship Id="rId12" Type="http://schemas.openxmlformats.org/officeDocument/2006/relationships/hyperlink" Target="http://www.cypress.com/products/ez-usb-fx3-superspeed-usb-30-peripheral-controller" TargetMode="External"/><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eader" Target="header3.xml"/><Relationship Id="rId54" Type="http://schemas.openxmlformats.org/officeDocument/2006/relationships/image" Target="media/image36.emf"/><Relationship Id="rId62" Type="http://schemas.openxmlformats.org/officeDocument/2006/relationships/hyperlink" Target="https://reference.digilentinc.com/pmod:pmod:ad5:ref_manual" TargetMode="External"/><Relationship Id="rId70" Type="http://schemas.openxmlformats.org/officeDocument/2006/relationships/comments" Target="comments.xml"/><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header" Target="header8.xml"/><Relationship Id="rId91" Type="http://schemas.openxmlformats.org/officeDocument/2006/relationships/hyperlink" Target="http://www.umiacs.umd.edu/~jsp/Downloads/MatlabEngine/MatlabEngine.pdf" TargetMode="External"/><Relationship Id="rId96" Type="http://schemas.openxmlformats.org/officeDocument/2006/relationships/hyperlink" Target="http://www.cypress.com/documentation/application-notes/an65974-designing-ez-usb-fx3-slave-fifo-interfa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footer" Target="footer3.xml"/><Relationship Id="rId44" Type="http://schemas.openxmlformats.org/officeDocument/2006/relationships/hyperlink" Target="http://www.cypress.com" TargetMode="External"/><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eader" Target="header5.xml"/><Relationship Id="rId81" Type="http://schemas.openxmlformats.org/officeDocument/2006/relationships/image" Target="media/image54.png"/><Relationship Id="rId86" Type="http://schemas.openxmlformats.org/officeDocument/2006/relationships/footer" Target="footer7.xml"/><Relationship Id="rId94" Type="http://schemas.openxmlformats.org/officeDocument/2006/relationships/hyperlink" Target="https://eewiki.net/pages/viewpage.action?pageId=4096096"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header" Target="header1.xml"/><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3.emf"/><Relationship Id="rId55" Type="http://schemas.openxmlformats.org/officeDocument/2006/relationships/image" Target="media/image37.emf"/><Relationship Id="rId76" Type="http://schemas.openxmlformats.org/officeDocument/2006/relationships/header" Target="header4.xml"/><Relationship Id="rId97" Type="http://schemas.openxmlformats.org/officeDocument/2006/relationships/hyperlink" Target="http://www.xilinx.com/support/documentation/user_guides/ug480_7Series_XADC.pdf" TargetMode="Externa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hyperlink" Target="http://www.mathworks.com/help/matlab/matlab_external/introducing-matlab-engine.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eader" Target="header7.xml"/><Relationship Id="rId61" Type="http://schemas.openxmlformats.org/officeDocument/2006/relationships/image" Target="media/image42.png"/><Relationship Id="rId82" Type="http://schemas.openxmlformats.org/officeDocument/2006/relationships/image" Target="media/image55.png"/><Relationship Id="rId19" Type="http://schemas.openxmlformats.org/officeDocument/2006/relationships/footer" Target="footer2.xml"/><Relationship Id="rId14" Type="http://schemas.openxmlformats.org/officeDocument/2006/relationships/hyperlink" Target="https://reference.digilentinc.com/pmod/pmod/ad5/ref_manual" TargetMode="External"/><Relationship Id="rId30" Type="http://schemas.openxmlformats.org/officeDocument/2006/relationships/header" Target="header2.xml"/><Relationship Id="rId35" Type="http://schemas.openxmlformats.org/officeDocument/2006/relationships/image" Target="media/image21.emf"/><Relationship Id="rId56" Type="http://schemas.openxmlformats.org/officeDocument/2006/relationships/hyperlink" Target="https://eewiki.net/pages/viewpage.action?pageId=4096096" TargetMode="External"/><Relationship Id="rId77" Type="http://schemas.openxmlformats.org/officeDocument/2006/relationships/footer" Target="footer5.xml"/><Relationship Id="rId100"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hyperlink" Target="http://www.xilinx.com/products/intellectual-property/axi_xadc.html" TargetMode="External"/><Relationship Id="rId93" Type="http://schemas.openxmlformats.org/officeDocument/2006/relationships/hyperlink" Target="https://reference.digilentinc.com/pmod:pmod:ad5:ref_manual" TargetMode="External"/><Relationship Id="rId98" Type="http://schemas.openxmlformats.org/officeDocument/2006/relationships/footer" Target="footer9.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54542-48CE-44C5-81D2-EB1061034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8134</TotalTime>
  <Pages>78</Pages>
  <Words>19109</Words>
  <Characters>105104</Characters>
  <Application>Microsoft Office Word</Application>
  <DocSecurity>0</DocSecurity>
  <Lines>875</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dc:creator>
  <cp:keywords/>
  <dc:description/>
  <cp:lastModifiedBy>Gabriel</cp:lastModifiedBy>
  <cp:revision>31</cp:revision>
  <dcterms:created xsi:type="dcterms:W3CDTF">2016-10-13T23:41:00Z</dcterms:created>
  <dcterms:modified xsi:type="dcterms:W3CDTF">2016-10-30T23:32:00Z</dcterms:modified>
</cp:coreProperties>
</file>